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u w:val="single"/>
        </w:rPr>
      </w:pPr>
      <w:r w:rsidDel="00000000" w:rsidR="00000000" w:rsidRPr="00000000">
        <w:rPr>
          <w:rFonts w:ascii="Arial" w:cs="Arial" w:eastAsia="Arial" w:hAnsi="Arial"/>
          <w:b w:val="1"/>
          <w:u w:val="single"/>
          <w:rtl w:val="0"/>
        </w:rPr>
        <w:t xml:space="preserve">Chapter 2 – </w:t>
      </w:r>
      <w:r w:rsidDel="00000000" w:rsidR="00000000" w:rsidRPr="00000000">
        <w:rPr>
          <w:rFonts w:ascii="Arial" w:cs="Arial" w:eastAsia="Arial" w:hAnsi="Arial"/>
          <w:b w:val="1"/>
          <w:u w:val="single"/>
          <w:rtl w:val="0"/>
        </w:rPr>
        <w:t xml:space="preserve">Behaviour</w:t>
      </w:r>
      <w:r w:rsidDel="00000000" w:rsidR="00000000" w:rsidRPr="00000000">
        <w:rPr>
          <w:rtl w:val="0"/>
        </w:rPr>
      </w:r>
    </w:p>
    <w:p w:rsidR="00000000" w:rsidDel="00000000" w:rsidP="00000000" w:rsidRDefault="00000000" w:rsidRPr="00000000" w14:paraId="00000002">
      <w:pPr>
        <w:rPr>
          <w:rFonts w:ascii="Arial" w:cs="Arial" w:eastAsia="Arial" w:hAnsi="Arial"/>
          <w:b w:val="1"/>
          <w:u w:val="single"/>
        </w:rPr>
      </w:pPr>
      <w:r w:rsidDel="00000000" w:rsidR="00000000" w:rsidRPr="00000000">
        <w:rPr>
          <w:rtl w:val="0"/>
        </w:rPr>
      </w:r>
    </w:p>
    <w:sdt>
      <w:sdtPr>
        <w:tag w:val="goog_rdk_2"/>
      </w:sdtPr>
      <w:sdtContent>
        <w:p w:rsidR="00000000" w:rsidDel="00000000" w:rsidP="00000000" w:rsidRDefault="00000000" w:rsidRPr="00000000" w14:paraId="00000003">
          <w:pPr>
            <w:rPr>
              <w:ins w:author="Upi Bhalla" w:id="0" w:date="2022-01-25T04:38:01Z"/>
              <w:rFonts w:ascii="Arial" w:cs="Arial" w:eastAsia="Arial" w:hAnsi="Arial"/>
              <w:i w:val="1"/>
              <w:u w:val="single"/>
            </w:rPr>
          </w:pPr>
          <w:sdt>
            <w:sdtPr>
              <w:tag w:val="goog_rdk_1"/>
            </w:sdtPr>
            <w:sdtContent>
              <w:ins w:author="Upi Bhalla" w:id="0" w:date="2022-01-25T04:38:01Z">
                <w:r w:rsidDel="00000000" w:rsidR="00000000" w:rsidRPr="00000000">
                  <w:rPr>
                    <w:rFonts w:ascii="Arial" w:cs="Arial" w:eastAsia="Arial" w:hAnsi="Arial"/>
                    <w:i w:val="1"/>
                    <w:u w:val="single"/>
                    <w:rtl w:val="0"/>
                  </w:rPr>
                  <w:t xml:space="preserve">Well controlled behaviour essential to understand brain activity in a reproducible context</w:t>
                </w:r>
              </w:ins>
            </w:sdtContent>
          </w:sdt>
        </w:p>
      </w:sdtContent>
    </w:sdt>
    <w:p w:rsidR="00000000" w:rsidDel="00000000" w:rsidP="00000000" w:rsidRDefault="00000000" w:rsidRPr="00000000" w14:paraId="00000004">
      <w:pPr>
        <w:rPr>
          <w:rFonts w:ascii="Arial" w:cs="Arial" w:eastAsia="Arial" w:hAnsi="Arial"/>
        </w:rPr>
      </w:pPr>
      <w:r w:rsidDel="00000000" w:rsidR="00000000" w:rsidRPr="00000000">
        <w:rPr>
          <w:rtl w:val="0"/>
        </w:rPr>
      </w:r>
    </w:p>
    <w:p w:rsidR="00000000" w:rsidDel="00000000" w:rsidP="00000000" w:rsidRDefault="00000000" w:rsidRPr="00000000" w14:paraId="00000005">
      <w:pPr>
        <w:rPr>
          <w:rFonts w:ascii="Arial" w:cs="Arial" w:eastAsia="Arial" w:hAnsi="Arial"/>
        </w:rPr>
      </w:pPr>
      <w:r w:rsidDel="00000000" w:rsidR="00000000" w:rsidRPr="00000000">
        <w:rPr>
          <w:rFonts w:ascii="Arial" w:cs="Arial" w:eastAsia="Arial" w:hAnsi="Arial"/>
          <w:rtl w:val="0"/>
        </w:rPr>
        <w:t xml:space="preserve">Our understanding of learning and memory depends upon the type of learning that is studied (Schreurs, 1989). Two important categories of learning and memory experiments are,</w:t>
      </w:r>
    </w:p>
    <w:p w:rsidR="00000000" w:rsidDel="00000000" w:rsidP="00000000" w:rsidRDefault="00000000" w:rsidRPr="00000000" w14:paraId="00000006">
      <w:pPr>
        <w:rPr>
          <w:rFonts w:ascii="Arial" w:cs="Arial" w:eastAsia="Arial" w:hAnsi="Arial"/>
        </w:rPr>
      </w:pPr>
      <w:r w:rsidDel="00000000" w:rsidR="00000000" w:rsidRPr="00000000">
        <w:rPr>
          <w:rtl w:val="0"/>
        </w:rPr>
      </w:r>
    </w:p>
    <w:p w:rsidR="00000000" w:rsidDel="00000000" w:rsidP="00000000" w:rsidRDefault="00000000" w:rsidRPr="00000000" w14:paraId="00000007">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Nonassociative (Habituation and Sensitization), and</w:t>
      </w:r>
    </w:p>
    <w:p w:rsidR="00000000" w:rsidDel="00000000" w:rsidP="00000000" w:rsidRDefault="00000000" w:rsidRPr="00000000" w14:paraId="00000008">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Associative learning (Classical and Operant Conditioning).</w:t>
      </w:r>
    </w:p>
    <w:p w:rsidR="00000000" w:rsidDel="00000000" w:rsidP="00000000" w:rsidRDefault="00000000" w:rsidRPr="00000000" w14:paraId="00000009">
      <w:pPr>
        <w:rPr>
          <w:rFonts w:ascii="Arial" w:cs="Arial" w:eastAsia="Arial" w:hAnsi="Arial"/>
        </w:rPr>
      </w:pPr>
      <w:r w:rsidDel="00000000" w:rsidR="00000000" w:rsidRPr="00000000">
        <w:rPr>
          <w:rtl w:val="0"/>
        </w:rPr>
      </w:r>
    </w:p>
    <w:p w:rsidR="00000000" w:rsidDel="00000000" w:rsidP="00000000" w:rsidRDefault="00000000" w:rsidRPr="00000000" w14:paraId="0000000A">
      <w:pPr>
        <w:rPr>
          <w:rFonts w:ascii="Arial" w:cs="Arial" w:eastAsia="Arial" w:hAnsi="Arial"/>
        </w:rPr>
      </w:pPr>
      <w:r w:rsidDel="00000000" w:rsidR="00000000" w:rsidRPr="00000000">
        <w:rPr>
          <w:rFonts w:ascii="Arial" w:cs="Arial" w:eastAsia="Arial" w:hAnsi="Arial"/>
          <w:rtl w:val="0"/>
        </w:rPr>
        <w:t xml:space="preserve">Nonassociative learning paradigms provide information about how an organism responds to repeated presentations of a single stimulus (Brown, 1998). However, it was of interest to us to study how animals responded to a number of events and stimuli being associated, and how the activity of the brain relates to this. Hence, we chose to design our experiments to incorporate Associative Learning, which is a relatively permanent change in behaviour that results from the temporal conjunction of two or more events or stimuli.</w:t>
      </w:r>
    </w:p>
    <w:p w:rsidR="00000000" w:rsidDel="00000000" w:rsidP="00000000" w:rsidRDefault="00000000" w:rsidRPr="00000000" w14:paraId="0000000B">
      <w:pPr>
        <w:rPr>
          <w:rFonts w:ascii="Arial" w:cs="Arial" w:eastAsia="Arial" w:hAnsi="Arial"/>
        </w:rPr>
      </w:pPr>
      <w:r w:rsidDel="00000000" w:rsidR="00000000" w:rsidRPr="00000000">
        <w:rPr>
          <w:rtl w:val="0"/>
        </w:rPr>
      </w:r>
    </w:p>
    <w:p w:rsidR="00000000" w:rsidDel="00000000" w:rsidP="00000000" w:rsidRDefault="00000000" w:rsidRPr="00000000" w14:paraId="0000000C">
      <w:pPr>
        <w:rPr>
          <w:rFonts w:ascii="Arial" w:cs="Arial" w:eastAsia="Arial" w:hAnsi="Arial"/>
        </w:rPr>
      </w:pPr>
      <w:r w:rsidDel="00000000" w:rsidR="00000000" w:rsidRPr="00000000">
        <w:rPr>
          <w:rFonts w:ascii="Arial" w:cs="Arial" w:eastAsia="Arial" w:hAnsi="Arial"/>
          <w:rtl w:val="0"/>
        </w:rPr>
        <w:t xml:space="preserve">Empirically, reproducible behaviour depends on strong associations between the events or stimuli being paired, and may often require many repeated pairings or trials. Additionally, having the animal engage in the behavioural task and pay attention to the stimuli being presented, is crucial to look for important correlations between the experiment conditions (external) and brain activity (internal).</w:t>
      </w:r>
    </w:p>
    <w:p w:rsidR="00000000" w:rsidDel="00000000" w:rsidP="00000000" w:rsidRDefault="00000000" w:rsidRPr="00000000" w14:paraId="0000000D">
      <w:pPr>
        <w:rPr>
          <w:rFonts w:ascii="Arial" w:cs="Arial" w:eastAsia="Arial" w:hAnsi="Arial"/>
        </w:rPr>
      </w:pPr>
      <w:r w:rsidDel="00000000" w:rsidR="00000000" w:rsidRPr="00000000">
        <w:rPr>
          <w:rtl w:val="0"/>
        </w:rPr>
      </w:r>
    </w:p>
    <w:p w:rsidR="00000000" w:rsidDel="00000000" w:rsidP="00000000" w:rsidRDefault="00000000" w:rsidRPr="00000000" w14:paraId="0000000E">
      <w:pPr>
        <w:rPr>
          <w:rFonts w:ascii="Arial" w:cs="Arial" w:eastAsia="Arial" w:hAnsi="Arial"/>
        </w:rPr>
      </w:pPr>
      <w:r w:rsidDel="00000000" w:rsidR="00000000" w:rsidRPr="00000000">
        <w:rPr>
          <w:rFonts w:ascii="Arial" w:cs="Arial" w:eastAsia="Arial" w:hAnsi="Arial"/>
          <w:rtl w:val="0"/>
        </w:rPr>
        <w:t xml:space="preserve">Anaesthetized animals have been previously used to study brain activity, leading to important results in a variety of fields, such as visual representation of moving bars in the visual cortex (Hubel and Weisel paper), habituation in the Hippocampus (Sachin’s paper), etc.. However, what was clear is that similar experiments repeated in awake animals did not result in the same observations. Indeed, animals needed to navigate a known environment before the discovery of Place Cells (O’Keefe and Dostrovsky, 1971), Grid cells (Moser papers), etc. could be made.</w:t>
      </w:r>
    </w:p>
    <w:p w:rsidR="00000000" w:rsidDel="00000000" w:rsidP="00000000" w:rsidRDefault="00000000" w:rsidRPr="00000000" w14:paraId="0000000F">
      <w:pPr>
        <w:rPr>
          <w:rFonts w:ascii="Arial" w:cs="Arial" w:eastAsia="Arial" w:hAnsi="Arial"/>
        </w:rPr>
      </w:pPr>
      <w:r w:rsidDel="00000000" w:rsidR="00000000" w:rsidRPr="00000000">
        <w:rPr>
          <w:rtl w:val="0"/>
        </w:rPr>
      </w:r>
    </w:p>
    <w:p w:rsidR="00000000" w:rsidDel="00000000" w:rsidP="00000000" w:rsidRDefault="00000000" w:rsidRPr="00000000" w14:paraId="00000010">
      <w:pPr>
        <w:rPr>
          <w:rFonts w:ascii="Arial" w:cs="Arial" w:eastAsia="Arial" w:hAnsi="Arial"/>
        </w:rPr>
      </w:pPr>
      <w:r w:rsidDel="00000000" w:rsidR="00000000" w:rsidRPr="00000000">
        <w:rPr>
          <w:rFonts w:ascii="Arial" w:cs="Arial" w:eastAsia="Arial" w:hAnsi="Arial"/>
          <w:rtl w:val="0"/>
        </w:rPr>
        <w:t xml:space="preserve">The reliability of the overt behavioural responses of the experiment animals then sets the conditions and parameter list to study physiology within the confines of reproducible behavioural contexts, and was considered an important mandate for the standardisation of any of the behavioural tasks described in this chapter.</w:t>
      </w:r>
    </w:p>
    <w:p w:rsidR="00000000" w:rsidDel="00000000" w:rsidP="00000000" w:rsidRDefault="00000000" w:rsidRPr="00000000" w14:paraId="00000011">
      <w:pPr>
        <w:rPr>
          <w:rFonts w:ascii="Arial" w:cs="Arial" w:eastAsia="Arial" w:hAnsi="Arial"/>
        </w:rPr>
      </w:pPr>
      <w:r w:rsidDel="00000000" w:rsidR="00000000" w:rsidRPr="00000000">
        <w:rPr>
          <w:rtl w:val="0"/>
        </w:rPr>
      </w:r>
    </w:p>
    <w:p w:rsidR="00000000" w:rsidDel="00000000" w:rsidP="00000000" w:rsidRDefault="00000000" w:rsidRPr="00000000" w14:paraId="00000012">
      <w:pPr>
        <w:rPr>
          <w:rFonts w:ascii="Arial" w:cs="Arial" w:eastAsia="Arial" w:hAnsi="Arial"/>
        </w:rPr>
      </w:pPr>
      <w:r w:rsidDel="00000000" w:rsidR="00000000" w:rsidRPr="00000000">
        <w:rPr>
          <w:rFonts w:ascii="Arial" w:cs="Arial" w:eastAsia="Arial" w:hAnsi="Arial"/>
          <w:rtl w:val="0"/>
        </w:rPr>
        <w:t xml:space="preserve">OPERANT CONDITIONING</w:t>
      </w:r>
    </w:p>
    <w:p w:rsidR="00000000" w:rsidDel="00000000" w:rsidP="00000000" w:rsidRDefault="00000000" w:rsidRPr="00000000" w14:paraId="00000013">
      <w:pPr>
        <w:rPr>
          <w:rFonts w:ascii="Arial" w:cs="Arial" w:eastAsia="Arial" w:hAnsi="Arial"/>
        </w:rPr>
      </w:pPr>
      <w:r w:rsidDel="00000000" w:rsidR="00000000" w:rsidRPr="00000000">
        <w:rPr>
          <w:rtl w:val="0"/>
        </w:rPr>
      </w:r>
    </w:p>
    <w:p w:rsidR="00000000" w:rsidDel="00000000" w:rsidP="00000000" w:rsidRDefault="00000000" w:rsidRPr="00000000" w14:paraId="00000014">
      <w:pPr>
        <w:rPr>
          <w:rFonts w:ascii="Arial" w:cs="Arial" w:eastAsia="Arial" w:hAnsi="Arial"/>
          <w:i w:val="1"/>
        </w:rPr>
      </w:pPr>
      <w:r w:rsidDel="00000000" w:rsidR="00000000" w:rsidRPr="00000000">
        <w:rPr>
          <w:rFonts w:ascii="Arial" w:cs="Arial" w:eastAsia="Arial" w:hAnsi="Arial"/>
          <w:i w:val="1"/>
          <w:rtl w:val="0"/>
        </w:rPr>
        <w:t xml:space="preserve">Background of Operant (Instrumental) Conditioning</w:t>
      </w:r>
    </w:p>
    <w:p w:rsidR="00000000" w:rsidDel="00000000" w:rsidP="00000000" w:rsidRDefault="00000000" w:rsidRPr="00000000" w14:paraId="00000015">
      <w:pPr>
        <w:rPr>
          <w:rFonts w:ascii="Arial" w:cs="Arial" w:eastAsia="Arial" w:hAnsi="Arial"/>
          <w:i w:val="1"/>
        </w:rPr>
      </w:pPr>
      <w:r w:rsidDel="00000000" w:rsidR="00000000" w:rsidRPr="00000000">
        <w:rPr>
          <w:rtl w:val="0"/>
        </w:rPr>
      </w:r>
    </w:p>
    <w:p w:rsidR="00000000" w:rsidDel="00000000" w:rsidP="00000000" w:rsidRDefault="00000000" w:rsidRPr="00000000" w14:paraId="00000016">
      <w:pPr>
        <w:rPr>
          <w:rFonts w:ascii="Arial" w:cs="Arial" w:eastAsia="Arial" w:hAnsi="Arial"/>
          <w:color w:val="202122"/>
          <w:highlight w:val="white"/>
        </w:rPr>
      </w:pPr>
      <w:r w:rsidDel="00000000" w:rsidR="00000000" w:rsidRPr="00000000">
        <w:rPr>
          <w:rFonts w:ascii="Arial" w:cs="Arial" w:eastAsia="Arial" w:hAnsi="Arial"/>
          <w:color w:val="202122"/>
          <w:highlight w:val="white"/>
          <w:rtl w:val="0"/>
        </w:rPr>
        <w:t xml:space="preserve">Operant Conditioning</w:t>
      </w:r>
      <w:r w:rsidDel="00000000" w:rsidR="00000000" w:rsidRPr="00000000">
        <w:rPr>
          <w:rFonts w:ascii="Arial" w:cs="Arial" w:eastAsia="Arial" w:hAnsi="Arial"/>
          <w:color w:val="202122"/>
          <w:highlight w:val="white"/>
          <w:rtl w:val="0"/>
        </w:rPr>
        <w:t xml:space="preserve"> is both the procedure and a type of associative learning process through which the strength of a voluntarily performed behaviour is modified by reinforcement or punishment. For example, if the animal responds to a presented stimulus by performing a lick onto a water spout, then a water reward would strengthen the behaviour while a Lithium Chloride solution would weaken it.</w:t>
      </w:r>
    </w:p>
    <w:p w:rsidR="00000000" w:rsidDel="00000000" w:rsidP="00000000" w:rsidRDefault="00000000" w:rsidRPr="00000000" w14:paraId="00000017">
      <w:pPr>
        <w:rPr>
          <w:rFonts w:ascii="Arial" w:cs="Arial" w:eastAsia="Arial" w:hAnsi="Arial"/>
          <w:color w:val="202122"/>
          <w:highlight w:val="white"/>
        </w:rPr>
      </w:pPr>
      <w:r w:rsidDel="00000000" w:rsidR="00000000" w:rsidRPr="00000000">
        <w:rPr>
          <w:rtl w:val="0"/>
        </w:rPr>
      </w:r>
    </w:p>
    <w:p w:rsidR="00000000" w:rsidDel="00000000" w:rsidP="00000000" w:rsidRDefault="00000000" w:rsidRPr="00000000" w14:paraId="00000018">
      <w:pPr>
        <w:rPr>
          <w:rFonts w:ascii="Arial" w:cs="Arial" w:eastAsia="Arial" w:hAnsi="Arial"/>
        </w:rPr>
      </w:pPr>
      <w:r w:rsidDel="00000000" w:rsidR="00000000" w:rsidRPr="00000000">
        <w:rPr>
          <w:rFonts w:ascii="Arial" w:cs="Arial" w:eastAsia="Arial" w:hAnsi="Arial"/>
          <w:rtl w:val="0"/>
        </w:rPr>
        <w:t xml:space="preserve">We now describe our experiments and results with regard to Operant Conditioning.</w:t>
      </w:r>
    </w:p>
    <w:p w:rsidR="00000000" w:rsidDel="00000000" w:rsidP="00000000" w:rsidRDefault="00000000" w:rsidRPr="00000000" w14:paraId="00000019">
      <w:pPr>
        <w:rPr>
          <w:rFonts w:ascii="Arial" w:cs="Arial" w:eastAsia="Arial" w:hAnsi="Arial"/>
        </w:rPr>
      </w:pPr>
      <w:r w:rsidDel="00000000" w:rsidR="00000000" w:rsidRPr="00000000">
        <w:rPr>
          <w:rtl w:val="0"/>
        </w:rPr>
      </w:r>
    </w:p>
    <w:p w:rsidR="00000000" w:rsidDel="00000000" w:rsidP="00000000" w:rsidRDefault="00000000" w:rsidRPr="00000000" w14:paraId="0000001A">
      <w:pPr>
        <w:rPr>
          <w:rFonts w:ascii="Arial" w:cs="Arial" w:eastAsia="Arial" w:hAnsi="Arial"/>
        </w:rPr>
      </w:pPr>
      <w:r w:rsidDel="00000000" w:rsidR="00000000" w:rsidRPr="00000000">
        <w:rPr>
          <w:rFonts w:ascii="Arial" w:cs="Arial" w:eastAsia="Arial" w:hAnsi="Arial"/>
          <w:i w:val="1"/>
          <w:rtl w:val="0"/>
        </w:rPr>
        <w:t xml:space="preserve">Required features for the Operant Conditioning task</w:t>
      </w:r>
      <w:r w:rsidDel="00000000" w:rsidR="00000000" w:rsidRPr="00000000">
        <w:rPr>
          <w:rtl w:val="0"/>
        </w:rPr>
      </w:r>
    </w:p>
    <w:p w:rsidR="00000000" w:rsidDel="00000000" w:rsidP="00000000" w:rsidRDefault="00000000" w:rsidRPr="00000000" w14:paraId="0000001B">
      <w:pPr>
        <w:rPr>
          <w:rFonts w:ascii="Arial" w:cs="Arial" w:eastAsia="Arial" w:hAnsi="Arial"/>
        </w:rPr>
      </w:pPr>
      <w:r w:rsidDel="00000000" w:rsidR="00000000" w:rsidRPr="00000000">
        <w:rPr>
          <w:rtl w:val="0"/>
        </w:rPr>
      </w:r>
    </w:p>
    <w:p w:rsidR="00000000" w:rsidDel="00000000" w:rsidP="00000000" w:rsidRDefault="00000000" w:rsidRPr="00000000" w14:paraId="0000001C">
      <w:pPr>
        <w:rPr>
          <w:rFonts w:ascii="Arial" w:cs="Arial" w:eastAsia="Arial" w:hAnsi="Arial"/>
        </w:rPr>
      </w:pPr>
      <w:r w:rsidDel="00000000" w:rsidR="00000000" w:rsidRPr="00000000">
        <w:rPr>
          <w:rFonts w:ascii="Arial" w:cs="Arial" w:eastAsia="Arial" w:hAnsi="Arial"/>
          <w:rtl w:val="0"/>
        </w:rPr>
        <w:t xml:space="preserve">For Project I, the goal was to study how the association of a neutral stimulus with a water reward modified the neurophysiological activity of the Hippocampal CA1. For this, we required the following.</w:t>
      </w:r>
    </w:p>
    <w:p w:rsidR="00000000" w:rsidDel="00000000" w:rsidP="00000000" w:rsidRDefault="00000000" w:rsidRPr="00000000" w14:paraId="0000001D">
      <w:pPr>
        <w:numPr>
          <w:ilvl w:val="0"/>
          <w:numId w:val="8"/>
        </w:numPr>
        <w:ind w:left="720" w:hanging="360"/>
        <w:rPr>
          <w:rFonts w:ascii="Arial" w:cs="Arial" w:eastAsia="Arial" w:hAnsi="Arial"/>
          <w:u w:val="none"/>
        </w:rPr>
      </w:pPr>
      <w:r w:rsidDel="00000000" w:rsidR="00000000" w:rsidRPr="00000000">
        <w:rPr>
          <w:rFonts w:ascii="Arial" w:cs="Arial" w:eastAsia="Arial" w:hAnsi="Arial"/>
          <w:rtl w:val="0"/>
        </w:rPr>
        <w:t xml:space="preserve">An assortment of different stimuli and modalities (light, tone, etc.) to be presented to the animal.</w:t>
      </w:r>
    </w:p>
    <w:p w:rsidR="00000000" w:rsidDel="00000000" w:rsidP="00000000" w:rsidRDefault="00000000" w:rsidRPr="00000000" w14:paraId="0000001E">
      <w:pPr>
        <w:numPr>
          <w:ilvl w:val="0"/>
          <w:numId w:val="8"/>
        </w:numPr>
        <w:ind w:left="720" w:hanging="360"/>
        <w:rPr>
          <w:rFonts w:ascii="Arial" w:cs="Arial" w:eastAsia="Arial" w:hAnsi="Arial"/>
          <w:u w:val="none"/>
        </w:rPr>
      </w:pPr>
      <w:r w:rsidDel="00000000" w:rsidR="00000000" w:rsidRPr="00000000">
        <w:rPr>
          <w:rFonts w:ascii="Arial" w:cs="Arial" w:eastAsia="Arial" w:hAnsi="Arial"/>
          <w:rtl w:val="0"/>
        </w:rPr>
        <w:t xml:space="preserve">The animal must withhold any motor movement during the presentation of the stimuli, to study pure stimulus responses.</w:t>
      </w:r>
    </w:p>
    <w:p w:rsidR="00000000" w:rsidDel="00000000" w:rsidP="00000000" w:rsidRDefault="00000000" w:rsidRPr="00000000" w14:paraId="0000001F">
      <w:pPr>
        <w:numPr>
          <w:ilvl w:val="0"/>
          <w:numId w:val="8"/>
        </w:numPr>
        <w:ind w:left="720" w:hanging="360"/>
        <w:rPr>
          <w:rFonts w:ascii="Arial" w:cs="Arial" w:eastAsia="Arial" w:hAnsi="Arial"/>
          <w:u w:val="none"/>
        </w:rPr>
      </w:pPr>
      <w:r w:rsidDel="00000000" w:rsidR="00000000" w:rsidRPr="00000000">
        <w:rPr>
          <w:rFonts w:ascii="Arial" w:cs="Arial" w:eastAsia="Arial" w:hAnsi="Arial"/>
          <w:rtl w:val="0"/>
        </w:rPr>
        <w:t xml:space="preserve">The animal must perform a lick for a water reward after the end of the stimulus presentation.</w:t>
      </w:r>
    </w:p>
    <w:p w:rsidR="00000000" w:rsidDel="00000000" w:rsidP="00000000" w:rsidRDefault="00000000" w:rsidRPr="00000000" w14:paraId="00000020">
      <w:pPr>
        <w:numPr>
          <w:ilvl w:val="0"/>
          <w:numId w:val="8"/>
        </w:numPr>
        <w:ind w:left="720" w:hanging="360"/>
        <w:rPr>
          <w:rFonts w:ascii="Arial" w:cs="Arial" w:eastAsia="Arial" w:hAnsi="Arial"/>
          <w:u w:val="none"/>
        </w:rPr>
      </w:pPr>
      <w:r w:rsidDel="00000000" w:rsidR="00000000" w:rsidRPr="00000000">
        <w:rPr>
          <w:rFonts w:ascii="Arial" w:cs="Arial" w:eastAsia="Arial" w:hAnsi="Arial"/>
          <w:rtl w:val="0"/>
        </w:rPr>
        <w:t xml:space="preserve">The animal must be able to make the association between stimuli and water reward within 7 days of training (at the time we did not have the ability to record for multiple days).</w:t>
      </w:r>
    </w:p>
    <w:p w:rsidR="00000000" w:rsidDel="00000000" w:rsidP="00000000" w:rsidRDefault="00000000" w:rsidRPr="00000000" w14:paraId="00000021">
      <w:pPr>
        <w:rPr>
          <w:rFonts w:ascii="Arial" w:cs="Arial" w:eastAsia="Arial" w:hAnsi="Arial"/>
        </w:rPr>
      </w:pPr>
      <w:r w:rsidDel="00000000" w:rsidR="00000000" w:rsidRPr="00000000">
        <w:rPr>
          <w:rtl w:val="0"/>
        </w:rPr>
      </w:r>
    </w:p>
    <w:p w:rsidR="00000000" w:rsidDel="00000000" w:rsidP="00000000" w:rsidRDefault="00000000" w:rsidRPr="00000000" w14:paraId="00000022">
      <w:pPr>
        <w:rPr>
          <w:rFonts w:ascii="Arial" w:cs="Arial" w:eastAsia="Arial" w:hAnsi="Arial"/>
        </w:rPr>
      </w:pPr>
      <w:r w:rsidDel="00000000" w:rsidR="00000000" w:rsidRPr="00000000">
        <w:rPr>
          <w:rFonts w:ascii="Arial" w:cs="Arial" w:eastAsia="Arial" w:hAnsi="Arial"/>
          <w:rtl w:val="0"/>
        </w:rPr>
        <w:t xml:space="preserve">The behavioural state of the animal, in terms of anxiety, motivation, attention, etc., may be variable when a naïve animal is presented with different stimuli. This may cause a large variability in the activity of cells, since the animal may not be paying attention to it. Also, if the animal were rewarded for performing the task, it would be motivated to pay attention to the stimuli provided. Finally, such a task would involve the animal associating the stimuli that it is trained to with a behavioural task and this would provide an apt context to study association related changes in stimulus responses.</w:t>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Fonts w:ascii="Arial" w:cs="Arial" w:eastAsia="Arial" w:hAnsi="Arial"/>
          <w:rtl w:val="0"/>
        </w:rPr>
        <w:t xml:space="preserve">[Lead-in: in order to achieve these features, these were the tasks we tested]</w:t>
      </w:r>
    </w:p>
    <w:p w:rsidR="00000000" w:rsidDel="00000000" w:rsidP="00000000" w:rsidRDefault="00000000" w:rsidRPr="00000000" w14:paraId="00000025">
      <w:pPr>
        <w:rPr>
          <w:rFonts w:ascii="Arial" w:cs="Arial" w:eastAsia="Arial" w:hAnsi="Arial"/>
        </w:rPr>
      </w:pPr>
      <w:r w:rsidDel="00000000" w:rsidR="00000000" w:rsidRPr="00000000">
        <w:rPr>
          <w:rFonts w:ascii="Arial" w:cs="Arial" w:eastAsia="Arial" w:hAnsi="Arial"/>
          <w:rtl w:val="0"/>
        </w:rPr>
        <w:t xml:space="preserve">In this section, I will discuss some important protocols that we tried and tested and a list of the various kinds of behavioural tasks we employed for head-fixed mice.</w:t>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Fonts w:ascii="Arial" w:cs="Arial" w:eastAsia="Arial" w:hAnsi="Arial"/>
          <w:rtl w:val="0"/>
        </w:rPr>
        <w:t xml:space="preserve">For Project I, we tried several variations of a Stimulus Detection Task, Delayed Non-Match to Sample (DNMS), as well as a Go/No-Go Task. Each of these tasks requires animals to perform licks to the Conditioned Stimuli and for them to be rewarded (2-3 µL water) or punished based on the task demands and protocol design.</w:t>
      </w:r>
    </w:p>
    <w:p w:rsidR="00000000" w:rsidDel="00000000" w:rsidP="00000000" w:rsidRDefault="00000000" w:rsidRPr="00000000" w14:paraId="00000028">
      <w:pPr>
        <w:rPr>
          <w:rFonts w:ascii="Arial" w:cs="Arial" w:eastAsia="Arial" w:hAnsi="Arial"/>
        </w:rPr>
      </w:pPr>
      <w:r w:rsidDel="00000000" w:rsidR="00000000" w:rsidRPr="00000000">
        <w:rPr>
          <w:rtl w:val="0"/>
        </w:rPr>
      </w:r>
    </w:p>
    <w:p w:rsidR="00000000" w:rsidDel="00000000" w:rsidP="00000000" w:rsidRDefault="00000000" w:rsidRPr="00000000" w14:paraId="00000029">
      <w:pPr>
        <w:rPr>
          <w:rFonts w:ascii="Arial" w:cs="Arial" w:eastAsia="Arial" w:hAnsi="Arial"/>
          <w:i w:val="1"/>
        </w:rPr>
      </w:pPr>
      <w:r w:rsidDel="00000000" w:rsidR="00000000" w:rsidRPr="00000000">
        <w:rPr>
          <w:rFonts w:ascii="Arial" w:cs="Arial" w:eastAsia="Arial" w:hAnsi="Arial"/>
          <w:i w:val="1"/>
          <w:rtl w:val="0"/>
        </w:rPr>
        <w:t xml:space="preserve">Water delivery and calibration</w:t>
      </w:r>
    </w:p>
    <w:p w:rsidR="00000000" w:rsidDel="00000000" w:rsidP="00000000" w:rsidRDefault="00000000" w:rsidRPr="00000000" w14:paraId="0000002A">
      <w:pPr>
        <w:rPr>
          <w:rFonts w:ascii="Arial" w:cs="Arial" w:eastAsia="Arial" w:hAnsi="Arial"/>
          <w:i w:val="1"/>
        </w:rPr>
      </w:pPr>
      <w:r w:rsidDel="00000000" w:rsidR="00000000" w:rsidRPr="00000000">
        <w:rPr>
          <w:rtl w:val="0"/>
        </w:rPr>
      </w:r>
    </w:p>
    <w:p w:rsidR="00000000" w:rsidDel="00000000" w:rsidP="00000000" w:rsidRDefault="00000000" w:rsidRPr="00000000" w14:paraId="0000002B">
      <w:pPr>
        <w:rPr>
          <w:rFonts w:ascii="Arial" w:cs="Arial" w:eastAsia="Arial" w:hAnsi="Arial"/>
        </w:rPr>
      </w:pPr>
      <w:r w:rsidDel="00000000" w:rsidR="00000000" w:rsidRPr="00000000">
        <w:rPr>
          <w:rFonts w:ascii="Arial" w:cs="Arial" w:eastAsia="Arial" w:hAnsi="Arial"/>
          <w:rtl w:val="0"/>
        </w:rPr>
        <w:t xml:space="preserve">The lick port was made from a trimmed and smoothened 16 gauge syringe, connected to a water reservoir with small diameter tubing. A solenoid valve clamped onto this tubing, gated by a 12V DC signal. When this gate was opened, the volume of water could be regulated by the duration of the 12V DC signal. We calibrated the duration of gate opening to achieve ~2 µL per pulse or spurt (Jaramillo and Zador, 2014). The weight of 100 spurts was measured and then divided by 100 to get the weight of 1 spurt. 65 ms was found to be roughly providing 2.5 µL (this value is going to be used for behaviour). In the figure below, the measured volumes/weights are plotted as blue filled diamonds, error bars are presented as Standard Error and the Linear Trendline is shown in black.</w:t>
      </w:r>
    </w:p>
    <w:p w:rsidR="00000000" w:rsidDel="00000000" w:rsidP="00000000" w:rsidRDefault="00000000" w:rsidRPr="00000000" w14:paraId="0000002C">
      <w:pPr>
        <w:rPr>
          <w:rFonts w:ascii="Arial" w:cs="Arial" w:eastAsia="Arial" w:hAnsi="Arial"/>
        </w:rPr>
      </w:pPr>
      <w:r w:rsidDel="00000000" w:rsidR="00000000" w:rsidRPr="00000000">
        <w:rPr>
          <w:rtl w:val="0"/>
        </w:rPr>
      </w:r>
    </w:p>
    <w:p w:rsidR="00000000" w:rsidDel="00000000" w:rsidP="00000000" w:rsidRDefault="00000000" w:rsidRPr="00000000" w14:paraId="0000002D">
      <w:pPr>
        <w:rPr>
          <w:rFonts w:ascii="Arial" w:cs="Arial" w:eastAsia="Arial" w:hAnsi="Arial"/>
        </w:rPr>
      </w:pPr>
      <w:r w:rsidDel="00000000" w:rsidR="00000000" w:rsidRPr="00000000">
        <w:rPr>
          <w:rFonts w:ascii="Arial" w:cs="Arial" w:eastAsia="Arial" w:hAnsi="Arial"/>
        </w:rPr>
        <w:drawing>
          <wp:inline distB="114300" distT="114300" distL="114300" distR="114300">
            <wp:extent cx="4300538" cy="2542018"/>
            <wp:effectExtent b="0" l="0" r="0" t="0"/>
            <wp:docPr id="3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4300538" cy="254201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Arial" w:cs="Arial" w:eastAsia="Arial" w:hAnsi="Arial"/>
        </w:rPr>
      </w:pPr>
      <w:r w:rsidDel="00000000" w:rsidR="00000000" w:rsidRPr="00000000">
        <w:rPr>
          <w:rtl w:val="0"/>
        </w:rPr>
      </w:r>
    </w:p>
    <w:p w:rsidR="00000000" w:rsidDel="00000000" w:rsidP="00000000" w:rsidRDefault="00000000" w:rsidRPr="00000000" w14:paraId="0000002F">
      <w:pPr>
        <w:rPr>
          <w:rFonts w:ascii="Arial" w:cs="Arial" w:eastAsia="Arial" w:hAnsi="Arial"/>
          <w:i w:val="1"/>
        </w:rPr>
      </w:pPr>
      <w:r w:rsidDel="00000000" w:rsidR="00000000" w:rsidRPr="00000000">
        <w:rPr>
          <w:rFonts w:ascii="Arial" w:cs="Arial" w:eastAsia="Arial" w:hAnsi="Arial"/>
          <w:i w:val="1"/>
          <w:rtl w:val="0"/>
        </w:rPr>
        <w:t xml:space="preserve">Optoislator circuit for solenoid control</w:t>
      </w:r>
    </w:p>
    <w:p w:rsidR="00000000" w:rsidDel="00000000" w:rsidP="00000000" w:rsidRDefault="00000000" w:rsidRPr="00000000" w14:paraId="00000030">
      <w:pPr>
        <w:rPr>
          <w:rFonts w:ascii="Arial" w:cs="Arial" w:eastAsia="Arial" w:hAnsi="Arial"/>
          <w:i w:val="1"/>
        </w:rPr>
      </w:pPr>
      <w:r w:rsidDel="00000000" w:rsidR="00000000" w:rsidRPr="00000000">
        <w:rPr>
          <w:rtl w:val="0"/>
        </w:rPr>
      </w:r>
    </w:p>
    <w:p w:rsidR="00000000" w:rsidDel="00000000" w:rsidP="00000000" w:rsidRDefault="00000000" w:rsidRPr="00000000" w14:paraId="00000031">
      <w:pPr>
        <w:rPr>
          <w:rFonts w:ascii="Arial" w:cs="Arial" w:eastAsia="Arial" w:hAnsi="Arial"/>
        </w:rPr>
      </w:pPr>
      <w:r w:rsidDel="00000000" w:rsidR="00000000" w:rsidRPr="00000000">
        <w:rPr>
          <w:rFonts w:ascii="Arial" w:cs="Arial" w:eastAsia="Arial" w:hAnsi="Arial"/>
          <w:rtl w:val="0"/>
        </w:rPr>
        <w:t xml:space="preserve">To be able to programmatically control the 12V DC line to the solenoid valve, we used the following circuit, which accepted a 5V digital input from the DAQ (NI USB-6001) interfacing the lab computer to the behaviour rig.</w:t>
      </w:r>
    </w:p>
    <w:p w:rsidR="00000000" w:rsidDel="00000000" w:rsidP="00000000" w:rsidRDefault="00000000" w:rsidRPr="00000000" w14:paraId="00000032">
      <w:pPr>
        <w:rPr>
          <w:rFonts w:ascii="Arial" w:cs="Arial" w:eastAsia="Arial" w:hAnsi="Arial"/>
        </w:rPr>
      </w:pPr>
      <w:r w:rsidDel="00000000" w:rsidR="00000000" w:rsidRPr="00000000">
        <w:rPr>
          <w:rtl w:val="0"/>
        </w:rPr>
      </w:r>
    </w:p>
    <w:p w:rsidR="00000000" w:rsidDel="00000000" w:rsidP="00000000" w:rsidRDefault="00000000" w:rsidRPr="00000000" w14:paraId="00000033">
      <w:pPr>
        <w:rPr>
          <w:rFonts w:ascii="Arial" w:cs="Arial" w:eastAsia="Arial" w:hAnsi="Arial"/>
          <w:u w:val="single"/>
        </w:rPr>
      </w:pPr>
      <w:r w:rsidDel="00000000" w:rsidR="00000000" w:rsidRPr="00000000">
        <w:rPr>
          <w:rFonts w:ascii="Arial" w:cs="Arial" w:eastAsia="Arial" w:hAnsi="Arial"/>
          <w:u w:val="single"/>
          <w:rtl w:val="0"/>
        </w:rPr>
        <w:t xml:space="preserve">Parts list</w:t>
      </w:r>
    </w:p>
    <w:p w:rsidR="00000000" w:rsidDel="00000000" w:rsidP="00000000" w:rsidRDefault="00000000" w:rsidRPr="00000000" w14:paraId="00000034">
      <w:pPr>
        <w:rPr>
          <w:rFonts w:ascii="Arial" w:cs="Arial" w:eastAsia="Arial" w:hAnsi="Arial"/>
        </w:rPr>
      </w:pPr>
      <w:r w:rsidDel="00000000" w:rsidR="00000000" w:rsidRPr="00000000">
        <w:rPr>
          <w:rtl w:val="0"/>
        </w:rPr>
      </w:r>
    </w:p>
    <w:p w:rsidR="00000000" w:rsidDel="00000000" w:rsidP="00000000" w:rsidRDefault="00000000" w:rsidRPr="00000000" w14:paraId="00000035">
      <w:pPr>
        <w:rPr>
          <w:rFonts w:ascii="Arial" w:cs="Arial" w:eastAsia="Arial" w:hAnsi="Arial"/>
        </w:rPr>
      </w:pPr>
      <w:r w:rsidDel="00000000" w:rsidR="00000000" w:rsidRPr="00000000">
        <w:rPr>
          <w:rFonts w:ascii="Arial" w:cs="Arial" w:eastAsia="Arial" w:hAnsi="Arial"/>
          <w:rtl w:val="0"/>
        </w:rPr>
        <w:t xml:space="preserve">1. 470 ohm resistor</w:t>
      </w:r>
    </w:p>
    <w:p w:rsidR="00000000" w:rsidDel="00000000" w:rsidP="00000000" w:rsidRDefault="00000000" w:rsidRPr="00000000" w14:paraId="00000036">
      <w:pPr>
        <w:rPr>
          <w:rFonts w:ascii="Arial" w:cs="Arial" w:eastAsia="Arial" w:hAnsi="Arial"/>
        </w:rPr>
      </w:pPr>
      <w:r w:rsidDel="00000000" w:rsidR="00000000" w:rsidRPr="00000000">
        <w:rPr>
          <w:rtl w:val="0"/>
        </w:rPr>
      </w:r>
    </w:p>
    <w:p w:rsidR="00000000" w:rsidDel="00000000" w:rsidP="00000000" w:rsidRDefault="00000000" w:rsidRPr="00000000" w14:paraId="00000037">
      <w:pPr>
        <w:rPr>
          <w:rFonts w:ascii="Arial" w:cs="Arial" w:eastAsia="Arial" w:hAnsi="Arial"/>
        </w:rPr>
      </w:pPr>
      <w:r w:rsidDel="00000000" w:rsidR="00000000" w:rsidRPr="00000000">
        <w:rPr>
          <w:rFonts w:ascii="Arial" w:cs="Arial" w:eastAsia="Arial" w:hAnsi="Arial"/>
          <w:rtl w:val="0"/>
        </w:rPr>
        <w:t xml:space="preserve">2. 15 kohm resistor</w:t>
      </w:r>
    </w:p>
    <w:p w:rsidR="00000000" w:rsidDel="00000000" w:rsidP="00000000" w:rsidRDefault="00000000" w:rsidRPr="00000000" w14:paraId="00000038">
      <w:pPr>
        <w:rPr>
          <w:rFonts w:ascii="Arial" w:cs="Arial" w:eastAsia="Arial" w:hAnsi="Arial"/>
        </w:rPr>
      </w:pPr>
      <w:r w:rsidDel="00000000" w:rsidR="00000000" w:rsidRPr="00000000">
        <w:rPr>
          <w:rtl w:val="0"/>
        </w:rPr>
      </w:r>
    </w:p>
    <w:p w:rsidR="00000000" w:rsidDel="00000000" w:rsidP="00000000" w:rsidRDefault="00000000" w:rsidRPr="00000000" w14:paraId="00000039">
      <w:pPr>
        <w:rPr>
          <w:rFonts w:ascii="Arial" w:cs="Arial" w:eastAsia="Arial" w:hAnsi="Arial"/>
        </w:rPr>
      </w:pPr>
      <w:r w:rsidDel="00000000" w:rsidR="00000000" w:rsidRPr="00000000">
        <w:rPr>
          <w:rFonts w:ascii="Arial" w:cs="Arial" w:eastAsia="Arial" w:hAnsi="Arial"/>
          <w:rtl w:val="0"/>
        </w:rPr>
        <w:t xml:space="preserve">3. MCT2e</w:t>
      </w:r>
    </w:p>
    <w:p w:rsidR="00000000" w:rsidDel="00000000" w:rsidP="00000000" w:rsidRDefault="00000000" w:rsidRPr="00000000" w14:paraId="0000003A">
      <w:pPr>
        <w:rPr>
          <w:rFonts w:ascii="Arial" w:cs="Arial" w:eastAsia="Arial" w:hAnsi="Arial"/>
        </w:rPr>
      </w:pPr>
      <w:r w:rsidDel="00000000" w:rsidR="00000000" w:rsidRPr="00000000">
        <w:rPr>
          <w:rtl w:val="0"/>
        </w:rPr>
      </w:r>
    </w:p>
    <w:p w:rsidR="00000000" w:rsidDel="00000000" w:rsidP="00000000" w:rsidRDefault="00000000" w:rsidRPr="00000000" w14:paraId="0000003B">
      <w:pPr>
        <w:rPr>
          <w:rFonts w:ascii="Arial" w:cs="Arial" w:eastAsia="Arial" w:hAnsi="Arial"/>
        </w:rPr>
      </w:pPr>
      <w:r w:rsidDel="00000000" w:rsidR="00000000" w:rsidRPr="00000000">
        <w:rPr>
          <w:rFonts w:ascii="Arial" w:cs="Arial" w:eastAsia="Arial" w:hAnsi="Arial"/>
          <w:rtl w:val="0"/>
        </w:rPr>
        <w:t xml:space="preserve">4. ULN2003</w:t>
      </w:r>
    </w:p>
    <w:p w:rsidR="00000000" w:rsidDel="00000000" w:rsidP="00000000" w:rsidRDefault="00000000" w:rsidRPr="00000000" w14:paraId="0000003C">
      <w:pPr>
        <w:rPr>
          <w:rFonts w:ascii="Arial" w:cs="Arial" w:eastAsia="Arial" w:hAnsi="Arial"/>
        </w:rPr>
      </w:pPr>
      <w:r w:rsidDel="00000000" w:rsidR="00000000" w:rsidRPr="00000000">
        <w:rPr>
          <w:rtl w:val="0"/>
        </w:rPr>
      </w:r>
    </w:p>
    <w:p w:rsidR="00000000" w:rsidDel="00000000" w:rsidP="00000000" w:rsidRDefault="00000000" w:rsidRPr="00000000" w14:paraId="0000003D">
      <w:pPr>
        <w:rPr>
          <w:rFonts w:ascii="Arial" w:cs="Arial" w:eastAsia="Arial" w:hAnsi="Arial"/>
        </w:rPr>
      </w:pPr>
      <w:r w:rsidDel="00000000" w:rsidR="00000000" w:rsidRPr="00000000">
        <w:rPr>
          <w:rFonts w:ascii="Arial" w:cs="Arial" w:eastAsia="Arial" w:hAnsi="Arial"/>
          <w:rtl w:val="0"/>
        </w:rPr>
        <w:t xml:space="preserve">5. Bases (adaptors for MCT2e and ULN2003)</w:t>
      </w:r>
    </w:p>
    <w:p w:rsidR="00000000" w:rsidDel="00000000" w:rsidP="00000000" w:rsidRDefault="00000000" w:rsidRPr="00000000" w14:paraId="0000003E">
      <w:pPr>
        <w:rPr>
          <w:rFonts w:ascii="Arial" w:cs="Arial" w:eastAsia="Arial" w:hAnsi="Arial"/>
        </w:rPr>
      </w:pPr>
      <w:r w:rsidDel="00000000" w:rsidR="00000000" w:rsidRPr="00000000">
        <w:rPr>
          <w:rtl w:val="0"/>
        </w:rPr>
      </w:r>
    </w:p>
    <w:p w:rsidR="00000000" w:rsidDel="00000000" w:rsidP="00000000" w:rsidRDefault="00000000" w:rsidRPr="00000000" w14:paraId="0000003F">
      <w:pPr>
        <w:rPr>
          <w:rFonts w:ascii="Arial" w:cs="Arial" w:eastAsia="Arial" w:hAnsi="Arial"/>
        </w:rPr>
      </w:pPr>
      <w:r w:rsidDel="00000000" w:rsidR="00000000" w:rsidRPr="00000000">
        <w:rPr>
          <w:rFonts w:ascii="Arial" w:cs="Arial" w:eastAsia="Arial" w:hAnsi="Arial"/>
          <w:rtl w:val="0"/>
        </w:rPr>
        <w:t xml:space="preserve">6. +5V and +12V DC inputs from a Power Supply)</w:t>
      </w:r>
    </w:p>
    <w:p w:rsidR="00000000" w:rsidDel="00000000" w:rsidP="00000000" w:rsidRDefault="00000000" w:rsidRPr="00000000" w14:paraId="00000040">
      <w:pPr>
        <w:rPr>
          <w:rFonts w:ascii="Arial" w:cs="Arial" w:eastAsia="Arial" w:hAnsi="Arial"/>
        </w:rPr>
      </w:pPr>
      <w:r w:rsidDel="00000000" w:rsidR="00000000" w:rsidRPr="00000000">
        <w:rPr>
          <w:rtl w:val="0"/>
        </w:rPr>
      </w:r>
    </w:p>
    <w:p w:rsidR="00000000" w:rsidDel="00000000" w:rsidP="00000000" w:rsidRDefault="00000000" w:rsidRPr="00000000" w14:paraId="00000041">
      <w:pPr>
        <w:rPr>
          <w:rFonts w:ascii="Arial" w:cs="Arial" w:eastAsia="Arial" w:hAnsi="Arial"/>
        </w:rPr>
      </w:pPr>
      <w:r w:rsidDel="00000000" w:rsidR="00000000" w:rsidRPr="00000000">
        <w:rPr>
          <w:rFonts w:ascii="Arial" w:cs="Arial" w:eastAsia="Arial" w:hAnsi="Arial"/>
          <w:rtl w:val="0"/>
        </w:rPr>
        <w:t xml:space="preserve">7. Source of +5V DC input (DAQ, etc.)</w:t>
      </w:r>
    </w:p>
    <w:p w:rsidR="00000000" w:rsidDel="00000000" w:rsidP="00000000" w:rsidRDefault="00000000" w:rsidRPr="00000000" w14:paraId="00000042">
      <w:pPr>
        <w:rPr>
          <w:rFonts w:ascii="Arial" w:cs="Arial" w:eastAsia="Arial" w:hAnsi="Arial"/>
        </w:rPr>
      </w:pPr>
      <w:r w:rsidDel="00000000" w:rsidR="00000000" w:rsidRPr="00000000">
        <w:rPr>
          <w:rtl w:val="0"/>
        </w:rPr>
      </w:r>
    </w:p>
    <w:p w:rsidR="00000000" w:rsidDel="00000000" w:rsidP="00000000" w:rsidRDefault="00000000" w:rsidRPr="00000000" w14:paraId="00000043">
      <w:pPr>
        <w:rPr>
          <w:rFonts w:ascii="Arial" w:cs="Arial" w:eastAsia="Arial" w:hAnsi="Arial"/>
        </w:rPr>
      </w:pPr>
      <w:r w:rsidDel="00000000" w:rsidR="00000000" w:rsidRPr="00000000">
        <w:rPr>
          <w:rFonts w:ascii="Arial" w:cs="Arial" w:eastAsia="Arial" w:hAnsi="Arial"/>
          <w:rtl w:val="0"/>
        </w:rPr>
        <w:t xml:space="preserve">8. Connecting wires</w:t>
      </w:r>
    </w:p>
    <w:p w:rsidR="00000000" w:rsidDel="00000000" w:rsidP="00000000" w:rsidRDefault="00000000" w:rsidRPr="00000000" w14:paraId="00000044">
      <w:pPr>
        <w:rPr>
          <w:rFonts w:ascii="Arial" w:cs="Arial" w:eastAsia="Arial" w:hAnsi="Arial"/>
        </w:rPr>
      </w:pPr>
      <w:r w:rsidDel="00000000" w:rsidR="00000000" w:rsidRPr="00000000">
        <w:rPr>
          <w:rtl w:val="0"/>
        </w:rPr>
      </w:r>
    </w:p>
    <w:p w:rsidR="00000000" w:rsidDel="00000000" w:rsidP="00000000" w:rsidRDefault="00000000" w:rsidRPr="00000000" w14:paraId="00000045">
      <w:pPr>
        <w:rPr>
          <w:rFonts w:ascii="Arial" w:cs="Arial" w:eastAsia="Arial" w:hAnsi="Arial"/>
        </w:rPr>
      </w:pPr>
      <w:r w:rsidDel="00000000" w:rsidR="00000000" w:rsidRPr="00000000">
        <w:rPr>
          <w:rFonts w:ascii="Arial" w:cs="Arial" w:eastAsia="Arial" w:hAnsi="Arial"/>
          <w:rtl w:val="0"/>
        </w:rPr>
        <w:t xml:space="preserve">9. Load Resistance (Solenoid, etc.)</w:t>
      </w:r>
    </w:p>
    <w:p w:rsidR="00000000" w:rsidDel="00000000" w:rsidP="00000000" w:rsidRDefault="00000000" w:rsidRPr="00000000" w14:paraId="00000046">
      <w:pPr>
        <w:rPr>
          <w:rFonts w:ascii="Arial" w:cs="Arial" w:eastAsia="Arial" w:hAnsi="Arial"/>
        </w:rPr>
      </w:pPr>
      <w:r w:rsidDel="00000000" w:rsidR="00000000" w:rsidRPr="00000000">
        <w:rPr>
          <w:rtl w:val="0"/>
        </w:rPr>
      </w:r>
    </w:p>
    <w:p w:rsidR="00000000" w:rsidDel="00000000" w:rsidP="00000000" w:rsidRDefault="00000000" w:rsidRPr="00000000" w14:paraId="00000047">
      <w:pPr>
        <w:rPr>
          <w:rFonts w:ascii="Arial" w:cs="Arial" w:eastAsia="Arial" w:hAnsi="Arial"/>
        </w:rPr>
      </w:pPr>
      <w:r w:rsidDel="00000000" w:rsidR="00000000" w:rsidRPr="00000000">
        <w:rPr>
          <w:rFonts w:ascii="Arial" w:cs="Arial" w:eastAsia="Arial" w:hAnsi="Arial"/>
        </w:rPr>
        <w:drawing>
          <wp:inline distB="114300" distT="114300" distL="114300" distR="114300">
            <wp:extent cx="4632639" cy="4567238"/>
            <wp:effectExtent b="0" l="0" r="0" t="0"/>
            <wp:docPr id="4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632639"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Arial" w:cs="Arial" w:eastAsia="Arial" w:hAnsi="Arial"/>
        </w:rPr>
      </w:pPr>
      <w:r w:rsidDel="00000000" w:rsidR="00000000" w:rsidRPr="00000000">
        <w:rPr>
          <w:rtl w:val="0"/>
        </w:rPr>
      </w:r>
    </w:p>
    <w:p w:rsidR="00000000" w:rsidDel="00000000" w:rsidP="00000000" w:rsidRDefault="00000000" w:rsidRPr="00000000" w14:paraId="00000049">
      <w:pPr>
        <w:rPr>
          <w:rFonts w:ascii="Arial" w:cs="Arial" w:eastAsia="Arial" w:hAnsi="Arial"/>
          <w:i w:val="1"/>
        </w:rPr>
      </w:pPr>
      <w:r w:rsidDel="00000000" w:rsidR="00000000" w:rsidRPr="00000000">
        <w:rPr>
          <w:rFonts w:ascii="Arial" w:cs="Arial" w:eastAsia="Arial" w:hAnsi="Arial"/>
          <w:i w:val="1"/>
          <w:rtl w:val="0"/>
        </w:rPr>
        <w:t xml:space="preserve">Lick Detection circuit</w:t>
      </w:r>
    </w:p>
    <w:p w:rsidR="00000000" w:rsidDel="00000000" w:rsidP="00000000" w:rsidRDefault="00000000" w:rsidRPr="00000000" w14:paraId="0000004A">
      <w:pPr>
        <w:rPr>
          <w:rFonts w:ascii="Arial" w:cs="Arial" w:eastAsia="Arial" w:hAnsi="Arial"/>
          <w:i w:val="1"/>
        </w:rPr>
      </w:pPr>
      <w:r w:rsidDel="00000000" w:rsidR="00000000" w:rsidRPr="00000000">
        <w:rPr>
          <w:rtl w:val="0"/>
        </w:rPr>
      </w:r>
    </w:p>
    <w:p w:rsidR="00000000" w:rsidDel="00000000" w:rsidP="00000000" w:rsidRDefault="00000000" w:rsidRPr="00000000" w14:paraId="0000004B">
      <w:pPr>
        <w:rPr>
          <w:rFonts w:ascii="Arial" w:cs="Arial" w:eastAsia="Arial" w:hAnsi="Arial"/>
        </w:rPr>
      </w:pPr>
      <w:r w:rsidDel="00000000" w:rsidR="00000000" w:rsidRPr="00000000">
        <w:rPr>
          <w:rFonts w:ascii="Arial" w:cs="Arial" w:eastAsia="Arial" w:hAnsi="Arial"/>
          <w:rtl w:val="0"/>
        </w:rPr>
        <w:t xml:space="preserve">To be able to monitor the presence or absence of licks to the port, the conductive part (metal) of the </w:t>
      </w:r>
      <w:r w:rsidDel="00000000" w:rsidR="00000000" w:rsidRPr="00000000">
        <w:rPr>
          <w:rFonts w:ascii="Arial" w:cs="Arial" w:eastAsia="Arial" w:hAnsi="Arial"/>
          <w:rtl w:val="0"/>
        </w:rPr>
        <w:t xml:space="preserve">lick</w:t>
      </w:r>
      <w:r w:rsidDel="00000000" w:rsidR="00000000" w:rsidRPr="00000000">
        <w:rPr>
          <w:rFonts w:ascii="Arial" w:cs="Arial" w:eastAsia="Arial" w:hAnsi="Arial"/>
          <w:rtl w:val="0"/>
        </w:rPr>
        <w:t xml:space="preserve"> port syringe was connected to a MOSFET such that a 5V DC voltage could be read out, whenever the animal would make contact with the port. The circuit diagram is shown below:</w:t>
      </w:r>
    </w:p>
    <w:p w:rsidR="00000000" w:rsidDel="00000000" w:rsidP="00000000" w:rsidRDefault="00000000" w:rsidRPr="00000000" w14:paraId="0000004C">
      <w:pPr>
        <w:rPr>
          <w:rFonts w:ascii="Arial" w:cs="Arial" w:eastAsia="Arial" w:hAnsi="Arial"/>
        </w:rPr>
      </w:pPr>
      <w:r w:rsidDel="00000000" w:rsidR="00000000" w:rsidRPr="00000000">
        <w:rPr>
          <w:rtl w:val="0"/>
        </w:rPr>
      </w:r>
    </w:p>
    <w:p w:rsidR="00000000" w:rsidDel="00000000" w:rsidP="00000000" w:rsidRDefault="00000000" w:rsidRPr="00000000" w14:paraId="0000004D">
      <w:pPr>
        <w:rPr>
          <w:rFonts w:ascii="Arial" w:cs="Arial" w:eastAsia="Arial" w:hAnsi="Arial"/>
          <w:u w:val="single"/>
        </w:rPr>
      </w:pPr>
      <w:r w:rsidDel="00000000" w:rsidR="00000000" w:rsidRPr="00000000">
        <w:rPr>
          <w:rFonts w:ascii="Arial" w:cs="Arial" w:eastAsia="Arial" w:hAnsi="Arial"/>
          <w:u w:val="single"/>
          <w:rtl w:val="0"/>
        </w:rPr>
        <w:t xml:space="preserve">Parts list</w:t>
      </w:r>
    </w:p>
    <w:p w:rsidR="00000000" w:rsidDel="00000000" w:rsidP="00000000" w:rsidRDefault="00000000" w:rsidRPr="00000000" w14:paraId="0000004E">
      <w:pPr>
        <w:rPr>
          <w:rFonts w:ascii="Arial" w:cs="Arial" w:eastAsia="Arial" w:hAnsi="Arial"/>
          <w:u w:val="single"/>
        </w:rPr>
      </w:pPr>
      <w:r w:rsidDel="00000000" w:rsidR="00000000" w:rsidRPr="00000000">
        <w:rPr>
          <w:rtl w:val="0"/>
        </w:rPr>
      </w:r>
    </w:p>
    <w:p w:rsidR="00000000" w:rsidDel="00000000" w:rsidP="00000000" w:rsidRDefault="00000000" w:rsidRPr="00000000" w14:paraId="0000004F">
      <w:pPr>
        <w:rPr>
          <w:rFonts w:ascii="Arial" w:cs="Arial" w:eastAsia="Arial" w:hAnsi="Arial"/>
        </w:rPr>
      </w:pPr>
      <w:r w:rsidDel="00000000" w:rsidR="00000000" w:rsidRPr="00000000">
        <w:rPr>
          <w:rFonts w:ascii="Arial" w:cs="Arial" w:eastAsia="Arial" w:hAnsi="Arial"/>
          <w:rtl w:val="0"/>
        </w:rPr>
        <w:t xml:space="preserve">1. +5V Power Supply</w:t>
      </w:r>
    </w:p>
    <w:p w:rsidR="00000000" w:rsidDel="00000000" w:rsidP="00000000" w:rsidRDefault="00000000" w:rsidRPr="00000000" w14:paraId="00000050">
      <w:pPr>
        <w:rPr>
          <w:rFonts w:ascii="Arial" w:cs="Arial" w:eastAsia="Arial" w:hAnsi="Arial"/>
        </w:rPr>
      </w:pPr>
      <w:r w:rsidDel="00000000" w:rsidR="00000000" w:rsidRPr="00000000">
        <w:rPr>
          <w:rtl w:val="0"/>
        </w:rPr>
      </w:r>
    </w:p>
    <w:p w:rsidR="00000000" w:rsidDel="00000000" w:rsidP="00000000" w:rsidRDefault="00000000" w:rsidRPr="00000000" w14:paraId="00000051">
      <w:pPr>
        <w:rPr>
          <w:rFonts w:ascii="Arial" w:cs="Arial" w:eastAsia="Arial" w:hAnsi="Arial"/>
        </w:rPr>
      </w:pPr>
      <w:r w:rsidDel="00000000" w:rsidR="00000000" w:rsidRPr="00000000">
        <w:rPr>
          <w:rFonts w:ascii="Arial" w:cs="Arial" w:eastAsia="Arial" w:hAnsi="Arial"/>
          <w:rtl w:val="0"/>
        </w:rPr>
        <w:t xml:space="preserve">2. 4.7 kohm resistor</w:t>
      </w:r>
    </w:p>
    <w:p w:rsidR="00000000" w:rsidDel="00000000" w:rsidP="00000000" w:rsidRDefault="00000000" w:rsidRPr="00000000" w14:paraId="00000052">
      <w:pPr>
        <w:rPr>
          <w:rFonts w:ascii="Arial" w:cs="Arial" w:eastAsia="Arial" w:hAnsi="Arial"/>
        </w:rPr>
      </w:pPr>
      <w:r w:rsidDel="00000000" w:rsidR="00000000" w:rsidRPr="00000000">
        <w:rPr>
          <w:rtl w:val="0"/>
        </w:rPr>
      </w:r>
    </w:p>
    <w:p w:rsidR="00000000" w:rsidDel="00000000" w:rsidP="00000000" w:rsidRDefault="00000000" w:rsidRPr="00000000" w14:paraId="00000053">
      <w:pPr>
        <w:rPr>
          <w:rFonts w:ascii="Arial" w:cs="Arial" w:eastAsia="Arial" w:hAnsi="Arial"/>
        </w:rPr>
      </w:pPr>
      <w:r w:rsidDel="00000000" w:rsidR="00000000" w:rsidRPr="00000000">
        <w:rPr>
          <w:rFonts w:ascii="Arial" w:cs="Arial" w:eastAsia="Arial" w:hAnsi="Arial"/>
          <w:rtl w:val="0"/>
        </w:rPr>
        <w:t xml:space="preserve">3. 22 Mohm resistor</w:t>
      </w:r>
    </w:p>
    <w:p w:rsidR="00000000" w:rsidDel="00000000" w:rsidP="00000000" w:rsidRDefault="00000000" w:rsidRPr="00000000" w14:paraId="00000054">
      <w:pPr>
        <w:rPr>
          <w:rFonts w:ascii="Arial" w:cs="Arial" w:eastAsia="Arial" w:hAnsi="Arial"/>
        </w:rPr>
      </w:pPr>
      <w:r w:rsidDel="00000000" w:rsidR="00000000" w:rsidRPr="00000000">
        <w:rPr>
          <w:rtl w:val="0"/>
        </w:rPr>
      </w:r>
    </w:p>
    <w:p w:rsidR="00000000" w:rsidDel="00000000" w:rsidP="00000000" w:rsidRDefault="00000000" w:rsidRPr="00000000" w14:paraId="00000055">
      <w:pPr>
        <w:rPr>
          <w:rFonts w:ascii="Arial" w:cs="Arial" w:eastAsia="Arial" w:hAnsi="Arial"/>
        </w:rPr>
      </w:pPr>
      <w:r w:rsidDel="00000000" w:rsidR="00000000" w:rsidRPr="00000000">
        <w:rPr>
          <w:rFonts w:ascii="Arial" w:cs="Arial" w:eastAsia="Arial" w:hAnsi="Arial"/>
          <w:rtl w:val="0"/>
        </w:rPr>
        <w:t xml:space="preserve">4. IN4007 Diode</w:t>
      </w:r>
    </w:p>
    <w:p w:rsidR="00000000" w:rsidDel="00000000" w:rsidP="00000000" w:rsidRDefault="00000000" w:rsidRPr="00000000" w14:paraId="00000056">
      <w:pPr>
        <w:rPr>
          <w:rFonts w:ascii="Arial" w:cs="Arial" w:eastAsia="Arial" w:hAnsi="Arial"/>
        </w:rPr>
      </w:pPr>
      <w:r w:rsidDel="00000000" w:rsidR="00000000" w:rsidRPr="00000000">
        <w:rPr>
          <w:rtl w:val="0"/>
        </w:rPr>
      </w:r>
    </w:p>
    <w:p w:rsidR="00000000" w:rsidDel="00000000" w:rsidP="00000000" w:rsidRDefault="00000000" w:rsidRPr="00000000" w14:paraId="00000057">
      <w:pPr>
        <w:rPr>
          <w:rFonts w:ascii="Arial" w:cs="Arial" w:eastAsia="Arial" w:hAnsi="Arial"/>
        </w:rPr>
      </w:pPr>
      <w:r w:rsidDel="00000000" w:rsidR="00000000" w:rsidRPr="00000000">
        <w:rPr>
          <w:rFonts w:ascii="Arial" w:cs="Arial" w:eastAsia="Arial" w:hAnsi="Arial"/>
          <w:rtl w:val="0"/>
        </w:rPr>
        <w:t xml:space="preserve">5. NPN Transistor IRF540N (MOSFET)</w:t>
      </w:r>
    </w:p>
    <w:p w:rsidR="00000000" w:rsidDel="00000000" w:rsidP="00000000" w:rsidRDefault="00000000" w:rsidRPr="00000000" w14:paraId="00000058">
      <w:pPr>
        <w:rPr>
          <w:rFonts w:ascii="Arial" w:cs="Arial" w:eastAsia="Arial" w:hAnsi="Arial"/>
        </w:rPr>
      </w:pPr>
      <w:r w:rsidDel="00000000" w:rsidR="00000000" w:rsidRPr="00000000">
        <w:rPr>
          <w:rtl w:val="0"/>
        </w:rPr>
      </w:r>
    </w:p>
    <w:p w:rsidR="00000000" w:rsidDel="00000000" w:rsidP="00000000" w:rsidRDefault="00000000" w:rsidRPr="00000000" w14:paraId="00000059">
      <w:pPr>
        <w:rPr>
          <w:rFonts w:ascii="Arial" w:cs="Arial" w:eastAsia="Arial" w:hAnsi="Arial"/>
        </w:rPr>
      </w:pPr>
      <w:r w:rsidDel="00000000" w:rsidR="00000000" w:rsidRPr="00000000">
        <w:rPr>
          <w:rFonts w:ascii="Arial" w:cs="Arial" w:eastAsia="Arial" w:hAnsi="Arial"/>
        </w:rPr>
        <w:drawing>
          <wp:inline distB="114300" distT="114300" distL="114300" distR="114300">
            <wp:extent cx="5274000" cy="2819400"/>
            <wp:effectExtent b="0" l="0" r="0" t="0"/>
            <wp:docPr id="44"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274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Arial" w:cs="Arial" w:eastAsia="Arial" w:hAnsi="Arial"/>
        </w:rPr>
      </w:pPr>
      <w:r w:rsidDel="00000000" w:rsidR="00000000" w:rsidRPr="00000000">
        <w:rPr>
          <w:rtl w:val="0"/>
        </w:rPr>
      </w:r>
    </w:p>
    <w:p w:rsidR="00000000" w:rsidDel="00000000" w:rsidP="00000000" w:rsidRDefault="00000000" w:rsidRPr="00000000" w14:paraId="0000005B">
      <w:pPr>
        <w:rPr>
          <w:rFonts w:ascii="Arial" w:cs="Arial" w:eastAsia="Arial" w:hAnsi="Arial"/>
          <w:i w:val="1"/>
        </w:rPr>
      </w:pPr>
      <w:r w:rsidDel="00000000" w:rsidR="00000000" w:rsidRPr="00000000">
        <w:rPr>
          <w:rFonts w:ascii="Arial" w:cs="Arial" w:eastAsia="Arial" w:hAnsi="Arial"/>
          <w:i w:val="1"/>
          <w:rtl w:val="0"/>
        </w:rPr>
        <w:t xml:space="preserve">Controlling task details and protocol information</w:t>
      </w:r>
    </w:p>
    <w:p w:rsidR="00000000" w:rsidDel="00000000" w:rsidP="00000000" w:rsidRDefault="00000000" w:rsidRPr="00000000" w14:paraId="0000005C">
      <w:pPr>
        <w:rPr>
          <w:rFonts w:ascii="Arial" w:cs="Arial" w:eastAsia="Arial" w:hAnsi="Arial"/>
        </w:rPr>
      </w:pPr>
      <w:r w:rsidDel="00000000" w:rsidR="00000000" w:rsidRPr="00000000">
        <w:rPr>
          <w:rFonts w:ascii="Arial" w:cs="Arial" w:eastAsia="Arial" w:hAnsi="Arial"/>
          <w:rtl w:val="0"/>
        </w:rPr>
        <w:t xml:space="preserve">All protocols were controlled using custom scripts written in NI LabVIEW 8. These scripts were run on a lab desktop which interfaced with the DAQ (NI USB-6001) via USB. The DAQ,</w:t>
      </w:r>
    </w:p>
    <w:p w:rsidR="00000000" w:rsidDel="00000000" w:rsidP="00000000" w:rsidRDefault="00000000" w:rsidRPr="00000000" w14:paraId="0000005D">
      <w:pPr>
        <w:numPr>
          <w:ilvl w:val="0"/>
          <w:numId w:val="1"/>
        </w:numPr>
        <w:ind w:left="720" w:hanging="360"/>
        <w:rPr>
          <w:rFonts w:ascii="Arial" w:cs="Arial" w:eastAsia="Arial" w:hAnsi="Arial"/>
          <w:u w:val="none"/>
        </w:rPr>
      </w:pPr>
      <w:r w:rsidDel="00000000" w:rsidR="00000000" w:rsidRPr="00000000">
        <w:rPr>
          <w:rFonts w:ascii="Arial" w:cs="Arial" w:eastAsia="Arial" w:hAnsi="Arial"/>
          <w:rtl w:val="0"/>
        </w:rPr>
        <w:t xml:space="preserve">Sent the 5V digital input to switch on the solenoid valve regulating water delivery</w:t>
      </w:r>
    </w:p>
    <w:p w:rsidR="00000000" w:rsidDel="00000000" w:rsidP="00000000" w:rsidRDefault="00000000" w:rsidRPr="00000000" w14:paraId="0000005E">
      <w:pPr>
        <w:numPr>
          <w:ilvl w:val="0"/>
          <w:numId w:val="1"/>
        </w:numPr>
        <w:ind w:left="720" w:hanging="360"/>
        <w:rPr>
          <w:rFonts w:ascii="Arial" w:cs="Arial" w:eastAsia="Arial" w:hAnsi="Arial"/>
          <w:u w:val="none"/>
        </w:rPr>
      </w:pPr>
      <w:r w:rsidDel="00000000" w:rsidR="00000000" w:rsidRPr="00000000">
        <w:rPr>
          <w:rFonts w:ascii="Arial" w:cs="Arial" w:eastAsia="Arial" w:hAnsi="Arial"/>
          <w:rtl w:val="0"/>
        </w:rPr>
        <w:t xml:space="preserve">Received the 5V digital output of the </w:t>
      </w:r>
      <w:r w:rsidDel="00000000" w:rsidR="00000000" w:rsidRPr="00000000">
        <w:rPr>
          <w:rFonts w:ascii="Arial" w:cs="Arial" w:eastAsia="Arial" w:hAnsi="Arial"/>
          <w:rtl w:val="0"/>
        </w:rPr>
        <w:t xml:space="preserve">lick</w:t>
      </w:r>
      <w:r w:rsidDel="00000000" w:rsidR="00000000" w:rsidRPr="00000000">
        <w:rPr>
          <w:rFonts w:ascii="Arial" w:cs="Arial" w:eastAsia="Arial" w:hAnsi="Arial"/>
          <w:rtl w:val="0"/>
        </w:rPr>
        <w:t xml:space="preserve"> detection circuit whenever a lick was produced by the animal </w:t>
      </w:r>
    </w:p>
    <w:p w:rsidR="00000000" w:rsidDel="00000000" w:rsidP="00000000" w:rsidRDefault="00000000" w:rsidRPr="00000000" w14:paraId="0000005F">
      <w:pPr>
        <w:rPr>
          <w:rFonts w:ascii="Arial" w:cs="Arial" w:eastAsia="Arial" w:hAnsi="Arial"/>
          <w:i w:val="1"/>
        </w:rPr>
      </w:pPr>
      <w:r w:rsidDel="00000000" w:rsidR="00000000" w:rsidRPr="00000000">
        <w:rPr>
          <w:rtl w:val="0"/>
        </w:rPr>
      </w:r>
    </w:p>
    <w:p w:rsidR="00000000" w:rsidDel="00000000" w:rsidP="00000000" w:rsidRDefault="00000000" w:rsidRPr="00000000" w14:paraId="00000060">
      <w:pPr>
        <w:rPr>
          <w:rFonts w:ascii="Arial" w:cs="Arial" w:eastAsia="Arial" w:hAnsi="Arial"/>
          <w:i w:val="1"/>
        </w:rPr>
      </w:pPr>
      <w:r w:rsidDel="00000000" w:rsidR="00000000" w:rsidRPr="00000000">
        <w:rPr>
          <w:rFonts w:ascii="Arial" w:cs="Arial" w:eastAsia="Arial" w:hAnsi="Arial"/>
          <w:i w:val="1"/>
          <w:rtl w:val="0"/>
        </w:rPr>
        <w:t xml:space="preserve">Head-bar implant, Animal Handling, and Water deprivation</w:t>
      </w:r>
    </w:p>
    <w:p w:rsidR="00000000" w:rsidDel="00000000" w:rsidP="00000000" w:rsidRDefault="00000000" w:rsidRPr="00000000" w14:paraId="00000061">
      <w:pPr>
        <w:rPr>
          <w:rFonts w:ascii="Arial" w:cs="Arial" w:eastAsia="Arial" w:hAnsi="Arial"/>
          <w:i w:val="1"/>
        </w:rPr>
      </w:pPr>
      <w:r w:rsidDel="00000000" w:rsidR="00000000" w:rsidRPr="00000000">
        <w:rPr>
          <w:rtl w:val="0"/>
        </w:rPr>
      </w:r>
    </w:p>
    <w:p w:rsidR="00000000" w:rsidDel="00000000" w:rsidP="00000000" w:rsidRDefault="00000000" w:rsidRPr="00000000" w14:paraId="00000062">
      <w:pPr>
        <w:rPr>
          <w:rFonts w:ascii="Arial" w:cs="Arial" w:eastAsia="Arial" w:hAnsi="Arial"/>
        </w:rPr>
      </w:pPr>
      <w:r w:rsidDel="00000000" w:rsidR="00000000" w:rsidRPr="00000000">
        <w:rPr>
          <w:rFonts w:ascii="Arial" w:cs="Arial" w:eastAsia="Arial" w:hAnsi="Arial"/>
          <w:rtl w:val="0"/>
        </w:rPr>
        <w:t xml:space="preserve">All experiments were planned to be conducted on head-fixed C57Bl/6 mice, with the eventual intention to perform </w:t>
      </w:r>
      <w:r w:rsidDel="00000000" w:rsidR="00000000" w:rsidRPr="00000000">
        <w:rPr>
          <w:rFonts w:ascii="Arial" w:cs="Arial" w:eastAsia="Arial" w:hAnsi="Arial"/>
          <w:i w:val="1"/>
          <w:rtl w:val="0"/>
        </w:rPr>
        <w:t xml:space="preserve">in vivo</w:t>
      </w:r>
      <w:r w:rsidDel="00000000" w:rsidR="00000000" w:rsidRPr="00000000">
        <w:rPr>
          <w:rFonts w:ascii="Arial" w:cs="Arial" w:eastAsia="Arial" w:hAnsi="Arial"/>
          <w:rtl w:val="0"/>
        </w:rPr>
        <w:t xml:space="preserve"> imaging on these animals. For this, we surgically implanted metal head-bars on the skull of the animals while they were maintained on 1-2% Isoflurane, above a heating pad (35℃). Surgeries would last no longer than 30 mins per animal.</w:t>
      </w:r>
    </w:p>
    <w:p w:rsidR="00000000" w:rsidDel="00000000" w:rsidP="00000000" w:rsidRDefault="00000000" w:rsidRPr="00000000" w14:paraId="00000063">
      <w:pPr>
        <w:rPr>
          <w:rFonts w:ascii="Arial" w:cs="Arial" w:eastAsia="Arial" w:hAnsi="Arial"/>
        </w:rPr>
      </w:pPr>
      <w:r w:rsidDel="00000000" w:rsidR="00000000" w:rsidRPr="00000000">
        <w:rPr>
          <w:rtl w:val="0"/>
        </w:rPr>
      </w:r>
    </w:p>
    <w:p w:rsidR="00000000" w:rsidDel="00000000" w:rsidP="00000000" w:rsidRDefault="00000000" w:rsidRPr="00000000" w14:paraId="00000064">
      <w:pPr>
        <w:rPr>
          <w:rFonts w:ascii="Arial" w:cs="Arial" w:eastAsia="Arial" w:hAnsi="Arial"/>
        </w:rPr>
      </w:pPr>
      <w:r w:rsidDel="00000000" w:rsidR="00000000" w:rsidRPr="00000000">
        <w:rPr>
          <w:rFonts w:ascii="Arial" w:cs="Arial" w:eastAsia="Arial" w:hAnsi="Arial"/>
          <w:rtl w:val="0"/>
        </w:rPr>
        <w:t xml:space="preserve">After 1-7 days of recovery after surgery, we handled the animals gently for 2 days till the animals would appear comfortable with lifting and gentle collar grabbing. Next, for 3-4 days, we kept the animals head-clamped </w:t>
      </w:r>
    </w:p>
    <w:p w:rsidR="00000000" w:rsidDel="00000000" w:rsidP="00000000" w:rsidRDefault="00000000" w:rsidRPr="00000000" w14:paraId="00000065">
      <w:pPr>
        <w:rPr>
          <w:rFonts w:ascii="Arial" w:cs="Arial" w:eastAsia="Arial" w:hAnsi="Arial"/>
        </w:rPr>
      </w:pPr>
      <w:r w:rsidDel="00000000" w:rsidR="00000000" w:rsidRPr="00000000">
        <w:rPr>
          <w:rFonts w:ascii="Arial" w:cs="Arial" w:eastAsia="Arial" w:hAnsi="Arial"/>
          <w:rtl w:val="0"/>
        </w:rPr>
        <w:t xml:space="preserve">We restricted our animals to ~1ml of water per day, keeping check that their body weight did not fall to below 80% of the weight on day 1.</w:t>
      </w:r>
    </w:p>
    <w:p w:rsidR="00000000" w:rsidDel="00000000" w:rsidP="00000000" w:rsidRDefault="00000000" w:rsidRPr="00000000" w14:paraId="00000066">
      <w:pPr>
        <w:rPr>
          <w:rFonts w:ascii="Arial" w:cs="Arial" w:eastAsia="Arial" w:hAnsi="Arial"/>
          <w:i w:val="1"/>
        </w:rPr>
      </w:pPr>
      <w:r w:rsidDel="00000000" w:rsidR="00000000" w:rsidRPr="00000000">
        <w:rPr>
          <w:rtl w:val="0"/>
        </w:rPr>
      </w:r>
    </w:p>
    <w:p w:rsidR="00000000" w:rsidDel="00000000" w:rsidP="00000000" w:rsidRDefault="00000000" w:rsidRPr="00000000" w14:paraId="00000067">
      <w:pPr>
        <w:rPr>
          <w:rFonts w:ascii="Arial" w:cs="Arial" w:eastAsia="Arial" w:hAnsi="Arial"/>
          <w:i w:val="1"/>
        </w:rPr>
      </w:pPr>
      <w:r w:rsidDel="00000000" w:rsidR="00000000" w:rsidRPr="00000000">
        <w:rPr>
          <w:rFonts w:ascii="Arial" w:cs="Arial" w:eastAsia="Arial" w:hAnsi="Arial"/>
          <w:i w:val="1"/>
          <w:rtl w:val="0"/>
        </w:rPr>
        <w:t xml:space="preserve">PROTOCOL 1.1: Stimulus Detection Task</w:t>
      </w:r>
    </w:p>
    <w:p w:rsidR="00000000" w:rsidDel="00000000" w:rsidP="00000000" w:rsidRDefault="00000000" w:rsidRPr="00000000" w14:paraId="00000068">
      <w:pPr>
        <w:rPr>
          <w:rFonts w:ascii="Arial" w:cs="Arial" w:eastAsia="Arial" w:hAnsi="Arial"/>
          <w:i w:val="1"/>
        </w:rPr>
      </w:pPr>
      <w:r w:rsidDel="00000000" w:rsidR="00000000" w:rsidRPr="00000000">
        <w:rPr>
          <w:rtl w:val="0"/>
        </w:rPr>
      </w:r>
    </w:p>
    <w:p w:rsidR="00000000" w:rsidDel="00000000" w:rsidP="00000000" w:rsidRDefault="00000000" w:rsidRPr="00000000" w14:paraId="00000069">
      <w:pPr>
        <w:rPr>
          <w:rFonts w:ascii="Arial" w:cs="Arial" w:eastAsia="Arial" w:hAnsi="Arial"/>
        </w:rPr>
      </w:pPr>
      <w:r w:rsidDel="00000000" w:rsidR="00000000" w:rsidRPr="00000000">
        <w:rPr>
          <w:rFonts w:ascii="Arial" w:cs="Arial" w:eastAsia="Arial" w:hAnsi="Arial"/>
          <w:rtl w:val="0"/>
        </w:rPr>
        <w:t xml:space="preserve">We first tried the simplest version of the lick task, wherein an auditory tone was followed by a water reward. The animal would have to withhold licking till the end of the stimulus presentation, and then perform the lick for the reward.</w:t>
      </w:r>
    </w:p>
    <w:p w:rsidR="00000000" w:rsidDel="00000000" w:rsidP="00000000" w:rsidRDefault="00000000" w:rsidRPr="00000000" w14:paraId="0000006A">
      <w:pPr>
        <w:rPr>
          <w:rFonts w:ascii="Arial" w:cs="Arial" w:eastAsia="Arial" w:hAnsi="Arial"/>
        </w:rPr>
      </w:pPr>
      <w:r w:rsidDel="00000000" w:rsidR="00000000" w:rsidRPr="00000000">
        <w:rPr>
          <w:rtl w:val="0"/>
        </w:rPr>
      </w:r>
    </w:p>
    <w:p w:rsidR="00000000" w:rsidDel="00000000" w:rsidP="00000000" w:rsidRDefault="00000000" w:rsidRPr="00000000" w14:paraId="0000006B">
      <w:pPr>
        <w:rPr>
          <w:rFonts w:ascii="Arial" w:cs="Arial" w:eastAsia="Arial" w:hAnsi="Arial"/>
        </w:rPr>
      </w:pPr>
      <w:r w:rsidDel="00000000" w:rsidR="00000000" w:rsidRPr="00000000">
        <w:rPr>
          <w:rFonts w:ascii="Arial" w:cs="Arial" w:eastAsia="Arial" w:hAnsi="Arial"/>
          <w:u w:val="single"/>
          <w:rtl w:val="0"/>
        </w:rPr>
        <w:t xml:space="preserve">Total number of trials</w:t>
      </w:r>
      <w:r w:rsidDel="00000000" w:rsidR="00000000" w:rsidRPr="00000000">
        <w:rPr>
          <w:rFonts w:ascii="Arial" w:cs="Arial" w:eastAsia="Arial" w:hAnsi="Arial"/>
          <w:rtl w:val="0"/>
        </w:rPr>
        <w:t xml:space="preserve">: 600/session; 1 session/day</w:t>
      </w:r>
    </w:p>
    <w:p w:rsidR="00000000" w:rsidDel="00000000" w:rsidP="00000000" w:rsidRDefault="00000000" w:rsidRPr="00000000" w14:paraId="0000006C">
      <w:pPr>
        <w:rPr>
          <w:rFonts w:ascii="Arial" w:cs="Arial" w:eastAsia="Arial" w:hAnsi="Arial"/>
        </w:rPr>
      </w:pPr>
      <w:r w:rsidDel="00000000" w:rsidR="00000000" w:rsidRPr="00000000">
        <w:rPr>
          <w:rtl w:val="0"/>
        </w:rPr>
      </w:r>
    </w:p>
    <w:p w:rsidR="00000000" w:rsidDel="00000000" w:rsidP="00000000" w:rsidRDefault="00000000" w:rsidRPr="00000000" w14:paraId="0000006D">
      <w:pPr>
        <w:rPr>
          <w:rFonts w:ascii="Arial" w:cs="Arial" w:eastAsia="Arial" w:hAnsi="Arial"/>
        </w:rPr>
      </w:pPr>
      <w:r w:rsidDel="00000000" w:rsidR="00000000" w:rsidRPr="00000000">
        <w:rPr>
          <w:rFonts w:ascii="Arial" w:cs="Arial" w:eastAsia="Arial" w:hAnsi="Arial"/>
          <w:u w:val="single"/>
          <w:rtl w:val="0"/>
        </w:rPr>
        <w:t xml:space="preserve">Trial phases</w:t>
      </w:r>
      <w:r w:rsidDel="00000000" w:rsidR="00000000" w:rsidRPr="00000000">
        <w:rPr>
          <w:rFonts w:ascii="Arial" w:cs="Arial" w:eastAsia="Arial" w:hAnsi="Arial"/>
          <w:rtl w:val="0"/>
        </w:rPr>
        <w:t xml:space="preserve">:</w:t>
      </w:r>
    </w:p>
    <w:p w:rsidR="00000000" w:rsidDel="00000000" w:rsidP="00000000" w:rsidRDefault="00000000" w:rsidRPr="00000000" w14:paraId="0000006E">
      <w:pPr>
        <w:numPr>
          <w:ilvl w:val="0"/>
          <w:numId w:val="5"/>
        </w:numPr>
        <w:ind w:left="720" w:hanging="360"/>
        <w:rPr>
          <w:rFonts w:ascii="Arial" w:cs="Arial" w:eastAsia="Arial" w:hAnsi="Arial"/>
          <w:u w:val="none"/>
        </w:rPr>
      </w:pPr>
      <w:r w:rsidDel="00000000" w:rsidR="00000000" w:rsidRPr="00000000">
        <w:rPr>
          <w:rFonts w:ascii="Arial" w:cs="Arial" w:eastAsia="Arial" w:hAnsi="Arial"/>
          <w:rtl w:val="0"/>
        </w:rPr>
        <w:t xml:space="preserve">Stimulus-free Pre-tone (PT): 1 s</w:t>
      </w:r>
    </w:p>
    <w:p w:rsidR="00000000" w:rsidDel="00000000" w:rsidP="00000000" w:rsidRDefault="00000000" w:rsidRPr="00000000" w14:paraId="0000006F">
      <w:pPr>
        <w:numPr>
          <w:ilvl w:val="0"/>
          <w:numId w:val="5"/>
        </w:numPr>
        <w:ind w:left="720" w:hanging="360"/>
        <w:rPr>
          <w:rFonts w:ascii="Arial" w:cs="Arial" w:eastAsia="Arial" w:hAnsi="Arial"/>
          <w:u w:val="none"/>
        </w:rPr>
      </w:pPr>
      <w:r w:rsidDel="00000000" w:rsidR="00000000" w:rsidRPr="00000000">
        <w:rPr>
          <w:rFonts w:ascii="Arial" w:cs="Arial" w:eastAsia="Arial" w:hAnsi="Arial"/>
          <w:rtl w:val="0"/>
        </w:rPr>
        <w:t xml:space="preserve">Tone: 5 kHz for 1 s</w:t>
      </w:r>
    </w:p>
    <w:p w:rsidR="00000000" w:rsidDel="00000000" w:rsidP="00000000" w:rsidRDefault="00000000" w:rsidRPr="00000000" w14:paraId="00000070">
      <w:pPr>
        <w:numPr>
          <w:ilvl w:val="0"/>
          <w:numId w:val="5"/>
        </w:numPr>
        <w:ind w:left="720" w:hanging="360"/>
        <w:rPr>
          <w:rFonts w:ascii="Arial" w:cs="Arial" w:eastAsia="Arial" w:hAnsi="Arial"/>
          <w:u w:val="none"/>
        </w:rPr>
      </w:pPr>
      <w:r w:rsidDel="00000000" w:rsidR="00000000" w:rsidRPr="00000000">
        <w:rPr>
          <w:rFonts w:ascii="Arial" w:cs="Arial" w:eastAsia="Arial" w:hAnsi="Arial"/>
          <w:rtl w:val="0"/>
        </w:rPr>
        <w:t xml:space="preserve">Critical Timeout (CT): 100 ms</w:t>
      </w:r>
    </w:p>
    <w:p w:rsidR="00000000" w:rsidDel="00000000" w:rsidP="00000000" w:rsidRDefault="00000000" w:rsidRPr="00000000" w14:paraId="00000071">
      <w:pPr>
        <w:numPr>
          <w:ilvl w:val="0"/>
          <w:numId w:val="5"/>
        </w:numPr>
        <w:ind w:left="720" w:hanging="360"/>
        <w:rPr>
          <w:rFonts w:ascii="Arial" w:cs="Arial" w:eastAsia="Arial" w:hAnsi="Arial"/>
          <w:u w:val="none"/>
        </w:rPr>
      </w:pPr>
      <w:r w:rsidDel="00000000" w:rsidR="00000000" w:rsidRPr="00000000">
        <w:rPr>
          <w:rFonts w:ascii="Arial" w:cs="Arial" w:eastAsia="Arial" w:hAnsi="Arial"/>
          <w:rtl w:val="0"/>
        </w:rPr>
        <w:t xml:space="preserve">Inter-trial Interval (ITI): randomized between 2 s to 5 s</w:t>
      </w:r>
    </w:p>
    <w:p w:rsidR="00000000" w:rsidDel="00000000" w:rsidP="00000000" w:rsidRDefault="00000000" w:rsidRPr="00000000" w14:paraId="0000007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73">
      <w:pPr>
        <w:ind w:left="720"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3457575" cy="428625"/>
            <wp:effectExtent b="0" l="0" r="0" t="0"/>
            <wp:docPr id="4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4575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Arial" w:cs="Arial" w:eastAsia="Arial" w:hAnsi="Arial"/>
        </w:rPr>
      </w:pPr>
      <w:r w:rsidDel="00000000" w:rsidR="00000000" w:rsidRPr="00000000">
        <w:rPr>
          <w:rFonts w:ascii="Arial" w:cs="Arial" w:eastAsia="Arial" w:hAnsi="Arial"/>
          <w:rtl w:val="0"/>
        </w:rPr>
        <w:t xml:space="preserve">Figure: Typical trial structure with the various phases. Each trial was followed by a randomized Inter-Trial Interval (ITI).</w:t>
      </w:r>
    </w:p>
    <w:p w:rsidR="00000000" w:rsidDel="00000000" w:rsidP="00000000" w:rsidRDefault="00000000" w:rsidRPr="00000000" w14:paraId="00000075">
      <w:pPr>
        <w:rPr>
          <w:rFonts w:ascii="Arial" w:cs="Arial" w:eastAsia="Arial" w:hAnsi="Arial"/>
        </w:rPr>
      </w:pPr>
      <w:r w:rsidDel="00000000" w:rsidR="00000000" w:rsidRPr="00000000">
        <w:rPr>
          <w:rtl w:val="0"/>
        </w:rPr>
      </w:r>
    </w:p>
    <w:p w:rsidR="00000000" w:rsidDel="00000000" w:rsidP="00000000" w:rsidRDefault="00000000" w:rsidRPr="00000000" w14:paraId="00000076">
      <w:pPr>
        <w:rPr>
          <w:rFonts w:ascii="Arial" w:cs="Arial" w:eastAsia="Arial" w:hAnsi="Arial"/>
        </w:rPr>
      </w:pPr>
      <w:r w:rsidDel="00000000" w:rsidR="00000000" w:rsidRPr="00000000">
        <w:rPr>
          <w:rFonts w:ascii="Arial" w:cs="Arial" w:eastAsia="Arial" w:hAnsi="Arial"/>
          <w:rtl w:val="0"/>
        </w:rPr>
        <w:t xml:space="preserve">Only licks during the Critical Timeout (CT) phase immediately after the Tone phase were rewarded while licks in other phases resulted in a phase restart.</w:t>
      </w:r>
    </w:p>
    <w:p w:rsidR="00000000" w:rsidDel="00000000" w:rsidP="00000000" w:rsidRDefault="00000000" w:rsidRPr="00000000" w14:paraId="00000077">
      <w:pPr>
        <w:rPr>
          <w:rFonts w:ascii="Arial" w:cs="Arial" w:eastAsia="Arial" w:hAnsi="Arial"/>
        </w:rPr>
      </w:pPr>
      <w:r w:rsidDel="00000000" w:rsidR="00000000" w:rsidRPr="00000000">
        <w:rPr>
          <w:rtl w:val="0"/>
        </w:rPr>
      </w:r>
    </w:p>
    <w:p w:rsidR="00000000" w:rsidDel="00000000" w:rsidP="00000000" w:rsidRDefault="00000000" w:rsidRPr="00000000" w14:paraId="00000078">
      <w:pPr>
        <w:rPr>
          <w:rFonts w:ascii="Arial" w:cs="Arial" w:eastAsia="Arial" w:hAnsi="Arial"/>
          <w:i w:val="1"/>
        </w:rPr>
      </w:pPr>
      <w:r w:rsidDel="00000000" w:rsidR="00000000" w:rsidRPr="00000000">
        <w:rPr>
          <w:rFonts w:ascii="Arial" w:cs="Arial" w:eastAsia="Arial" w:hAnsi="Arial"/>
          <w:i w:val="1"/>
          <w:rtl w:val="0"/>
        </w:rPr>
        <w:t xml:space="preserve">PROTOCOL 1.2: Stimulus Detection Task with Aversive punishment</w:t>
      </w:r>
    </w:p>
    <w:p w:rsidR="00000000" w:rsidDel="00000000" w:rsidP="00000000" w:rsidRDefault="00000000" w:rsidRPr="00000000" w14:paraId="00000079">
      <w:pPr>
        <w:rPr>
          <w:rFonts w:ascii="Arial" w:cs="Arial" w:eastAsia="Arial" w:hAnsi="Arial"/>
        </w:rPr>
      </w:pPr>
      <w:r w:rsidDel="00000000" w:rsidR="00000000" w:rsidRPr="00000000">
        <w:rPr>
          <w:rtl w:val="0"/>
        </w:rPr>
      </w:r>
    </w:p>
    <w:p w:rsidR="00000000" w:rsidDel="00000000" w:rsidP="00000000" w:rsidRDefault="00000000" w:rsidRPr="00000000" w14:paraId="0000007A">
      <w:pPr>
        <w:rPr>
          <w:rFonts w:ascii="Arial" w:cs="Arial" w:eastAsia="Arial" w:hAnsi="Arial"/>
        </w:rPr>
      </w:pPr>
      <w:r w:rsidDel="00000000" w:rsidR="00000000" w:rsidRPr="00000000">
        <w:rPr>
          <w:rFonts w:ascii="Arial" w:cs="Arial" w:eastAsia="Arial" w:hAnsi="Arial"/>
          <w:rtl w:val="0"/>
        </w:rPr>
        <w:t xml:space="preserve">Total number of trials: 600/session; 1 session/day</w:t>
      </w:r>
    </w:p>
    <w:p w:rsidR="00000000" w:rsidDel="00000000" w:rsidP="00000000" w:rsidRDefault="00000000" w:rsidRPr="00000000" w14:paraId="0000007B">
      <w:pPr>
        <w:rPr>
          <w:rFonts w:ascii="Arial" w:cs="Arial" w:eastAsia="Arial" w:hAnsi="Arial"/>
        </w:rPr>
      </w:pPr>
      <w:r w:rsidDel="00000000" w:rsidR="00000000" w:rsidRPr="00000000">
        <w:rPr>
          <w:rtl w:val="0"/>
        </w:rPr>
      </w:r>
    </w:p>
    <w:p w:rsidR="00000000" w:rsidDel="00000000" w:rsidP="00000000" w:rsidRDefault="00000000" w:rsidRPr="00000000" w14:paraId="0000007C">
      <w:pPr>
        <w:rPr>
          <w:rFonts w:ascii="Arial" w:cs="Arial" w:eastAsia="Arial" w:hAnsi="Arial"/>
        </w:rPr>
      </w:pPr>
      <w:r w:rsidDel="00000000" w:rsidR="00000000" w:rsidRPr="00000000">
        <w:rPr>
          <w:rFonts w:ascii="Arial" w:cs="Arial" w:eastAsia="Arial" w:hAnsi="Arial"/>
          <w:rtl w:val="0"/>
        </w:rPr>
        <w:t xml:space="preserve">Only licks during the Critical Timeout (CT) phase immediately after the Tone phase were rewarded while licks in other phases resulted in a 100 air-puff to the body of the animal, before a phase restart. For Mouse 3 we started Protocol 1.2 from Session 3 while for Mouse 4 we started Protocol 1.2 from Session 2.</w:t>
      </w:r>
    </w:p>
    <w:p w:rsidR="00000000" w:rsidDel="00000000" w:rsidP="00000000" w:rsidRDefault="00000000" w:rsidRPr="00000000" w14:paraId="0000007D">
      <w:pPr>
        <w:rPr>
          <w:rFonts w:ascii="Arial" w:cs="Arial" w:eastAsia="Arial" w:hAnsi="Arial"/>
        </w:rPr>
      </w:pPr>
      <w:r w:rsidDel="00000000" w:rsidR="00000000" w:rsidRPr="00000000">
        <w:rPr>
          <w:rtl w:val="0"/>
        </w:rPr>
      </w:r>
    </w:p>
    <w:p w:rsidR="00000000" w:rsidDel="00000000" w:rsidP="00000000" w:rsidRDefault="00000000" w:rsidRPr="00000000" w14:paraId="0000007E">
      <w:pPr>
        <w:rPr>
          <w:rFonts w:ascii="Arial" w:cs="Arial" w:eastAsia="Arial" w:hAnsi="Arial"/>
          <w:u w:val="single"/>
        </w:rPr>
      </w:pPr>
      <w:r w:rsidDel="00000000" w:rsidR="00000000" w:rsidRPr="00000000">
        <w:rPr>
          <w:rFonts w:ascii="Arial" w:cs="Arial" w:eastAsia="Arial" w:hAnsi="Arial"/>
          <w:u w:val="single"/>
          <w:rtl w:val="0"/>
        </w:rPr>
        <w:t xml:space="preserve">Results</w:t>
      </w:r>
    </w:p>
    <w:p w:rsidR="00000000" w:rsidDel="00000000" w:rsidP="00000000" w:rsidRDefault="00000000" w:rsidRPr="00000000" w14:paraId="0000007F">
      <w:pPr>
        <w:rPr>
          <w:rFonts w:ascii="Arial" w:cs="Arial" w:eastAsia="Arial" w:hAnsi="Arial"/>
          <w:u w:val="single"/>
        </w:rPr>
      </w:pPr>
      <w:r w:rsidDel="00000000" w:rsidR="00000000" w:rsidRPr="00000000">
        <w:rPr>
          <w:rtl w:val="0"/>
        </w:rPr>
      </w:r>
    </w:p>
    <w:p w:rsidR="00000000" w:rsidDel="00000000" w:rsidP="00000000" w:rsidRDefault="00000000" w:rsidRPr="00000000" w14:paraId="00000080">
      <w:pPr>
        <w:rPr>
          <w:rFonts w:ascii="Arial" w:cs="Arial" w:eastAsia="Arial" w:hAnsi="Arial"/>
        </w:rPr>
      </w:pPr>
      <w:r w:rsidDel="00000000" w:rsidR="00000000" w:rsidRPr="00000000">
        <w:rPr>
          <w:rFonts w:ascii="Arial" w:cs="Arial" w:eastAsia="Arial" w:hAnsi="Arial"/>
          <w:rtl w:val="0"/>
        </w:rPr>
        <w:t xml:space="preserve">The behavioural performance for each of the experiment animals was evaluated using custom analysis scripts written in MATLAB 2011. Here are the results from two mice trained based on Protocols 1.1 and 1.2.</w:t>
      </w:r>
    </w:p>
    <w:p w:rsidR="00000000" w:rsidDel="00000000" w:rsidP="00000000" w:rsidRDefault="00000000" w:rsidRPr="00000000" w14:paraId="00000081">
      <w:pPr>
        <w:rPr>
          <w:rFonts w:ascii="Arial" w:cs="Arial" w:eastAsia="Arial" w:hAnsi="Arial"/>
        </w:rPr>
      </w:pPr>
      <w:r w:rsidDel="00000000" w:rsidR="00000000" w:rsidRPr="00000000">
        <w:rPr>
          <w:rtl w:val="0"/>
        </w:rPr>
      </w:r>
    </w:p>
    <w:p w:rsidR="00000000" w:rsidDel="00000000" w:rsidP="00000000" w:rsidRDefault="00000000" w:rsidRPr="00000000" w14:paraId="00000082">
      <w:pPr>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5014913" cy="4182144"/>
            <wp:effectExtent b="0" l="0" r="0" t="0"/>
            <wp:docPr id="3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014913" cy="418214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Arial" w:cs="Arial" w:eastAsia="Arial" w:hAnsi="Arial"/>
          <w:i w:val="1"/>
        </w:rPr>
      </w:pPr>
      <w:r w:rsidDel="00000000" w:rsidR="00000000" w:rsidRPr="00000000">
        <w:rPr>
          <w:rtl w:val="0"/>
        </w:rPr>
      </w:r>
    </w:p>
    <w:p w:rsidR="00000000" w:rsidDel="00000000" w:rsidP="00000000" w:rsidRDefault="00000000" w:rsidRPr="00000000" w14:paraId="00000084">
      <w:pPr>
        <w:rPr>
          <w:rFonts w:ascii="Arial" w:cs="Arial" w:eastAsia="Arial" w:hAnsi="Arial"/>
          <w:u w:val="single"/>
        </w:rPr>
      </w:pPr>
      <w:r w:rsidDel="00000000" w:rsidR="00000000" w:rsidRPr="00000000">
        <w:rPr>
          <w:rFonts w:ascii="Arial" w:cs="Arial" w:eastAsia="Arial" w:hAnsi="Arial"/>
        </w:rPr>
        <w:drawing>
          <wp:inline distB="114300" distT="114300" distL="114300" distR="114300">
            <wp:extent cx="5024438" cy="4052557"/>
            <wp:effectExtent b="0" l="0" r="0" t="0"/>
            <wp:docPr id="4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024438" cy="405255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Arial" w:cs="Arial" w:eastAsia="Arial" w:hAnsi="Arial"/>
        </w:rPr>
      </w:pPr>
      <w:r w:rsidDel="00000000" w:rsidR="00000000" w:rsidRPr="00000000">
        <w:rPr>
          <w:rFonts w:ascii="Arial" w:cs="Arial" w:eastAsia="Arial" w:hAnsi="Arial"/>
          <w:rtl w:val="0"/>
        </w:rPr>
        <w:t xml:space="preserve">Figure: Performance evaluation for two example mice trained to Protocol 1.1. Percentage of total licks in the various trial phases (Pre-Tone, Tone, CT, and ITI), across all sessions of training (coloured bar plots)</w:t>
      </w:r>
    </w:p>
    <w:p w:rsidR="00000000" w:rsidDel="00000000" w:rsidP="00000000" w:rsidRDefault="00000000" w:rsidRPr="00000000" w14:paraId="00000086">
      <w:pPr>
        <w:rPr>
          <w:rFonts w:ascii="Arial" w:cs="Arial" w:eastAsia="Arial" w:hAnsi="Arial"/>
        </w:rPr>
      </w:pPr>
      <w:r w:rsidDel="00000000" w:rsidR="00000000" w:rsidRPr="00000000">
        <w:rPr>
          <w:rtl w:val="0"/>
        </w:rPr>
      </w:r>
    </w:p>
    <w:p w:rsidR="00000000" w:rsidDel="00000000" w:rsidP="00000000" w:rsidRDefault="00000000" w:rsidRPr="00000000" w14:paraId="00000087">
      <w:pPr>
        <w:rPr>
          <w:rFonts w:ascii="Arial" w:cs="Arial" w:eastAsia="Arial" w:hAnsi="Arial"/>
        </w:rPr>
      </w:pPr>
      <w:r w:rsidDel="00000000" w:rsidR="00000000" w:rsidRPr="00000000">
        <w:rPr>
          <w:rFonts w:ascii="Arial" w:cs="Arial" w:eastAsia="Arial" w:hAnsi="Arial"/>
          <w:rtl w:val="0"/>
        </w:rPr>
        <w:t xml:space="preserve">In both the examples shown, animals would typically produce a great percentage of total licks even during the Tone period. This failure to withhold licks carried on for 7-14 sessions, and the task was ultimately unsuccessful.</w:t>
      </w:r>
    </w:p>
    <w:p w:rsidR="00000000" w:rsidDel="00000000" w:rsidP="00000000" w:rsidRDefault="00000000" w:rsidRPr="00000000" w14:paraId="00000088">
      <w:pPr>
        <w:rPr>
          <w:rFonts w:ascii="Arial" w:cs="Arial" w:eastAsia="Arial" w:hAnsi="Arial"/>
        </w:rPr>
      </w:pPr>
      <w:r w:rsidDel="00000000" w:rsidR="00000000" w:rsidRPr="00000000">
        <w:rPr>
          <w:rtl w:val="0"/>
        </w:rPr>
      </w:r>
    </w:p>
    <w:p w:rsidR="00000000" w:rsidDel="00000000" w:rsidP="00000000" w:rsidRDefault="00000000" w:rsidRPr="00000000" w14:paraId="00000089">
      <w:pPr>
        <w:rPr>
          <w:rFonts w:ascii="Arial" w:cs="Arial" w:eastAsia="Arial" w:hAnsi="Arial"/>
        </w:rPr>
      </w:pPr>
      <w:r w:rsidDel="00000000" w:rsidR="00000000" w:rsidRPr="00000000">
        <w:rPr>
          <w:rFonts w:ascii="Arial" w:cs="Arial" w:eastAsia="Arial" w:hAnsi="Arial"/>
          <w:u w:val="single"/>
          <w:rtl w:val="0"/>
        </w:rPr>
        <w:t xml:space="preserve">Total animals trained</w:t>
      </w:r>
      <w:r w:rsidDel="00000000" w:rsidR="00000000" w:rsidRPr="00000000">
        <w:rPr>
          <w:rFonts w:ascii="Arial" w:cs="Arial" w:eastAsia="Arial" w:hAnsi="Arial"/>
          <w:rtl w:val="0"/>
        </w:rPr>
        <w:t xml:space="preserve">: 2</w:t>
      </w:r>
    </w:p>
    <w:p w:rsidR="00000000" w:rsidDel="00000000" w:rsidP="00000000" w:rsidRDefault="00000000" w:rsidRPr="00000000" w14:paraId="0000008A">
      <w:pPr>
        <w:rPr>
          <w:rFonts w:ascii="Arial" w:cs="Arial" w:eastAsia="Arial" w:hAnsi="Arial"/>
          <w:u w:val="single"/>
        </w:rPr>
      </w:pPr>
      <w:r w:rsidDel="00000000" w:rsidR="00000000" w:rsidRPr="00000000">
        <w:rPr>
          <w:rtl w:val="0"/>
        </w:rPr>
      </w:r>
    </w:p>
    <w:p w:rsidR="00000000" w:rsidDel="00000000" w:rsidP="00000000" w:rsidRDefault="00000000" w:rsidRPr="00000000" w14:paraId="0000008B">
      <w:pPr>
        <w:rPr>
          <w:rFonts w:ascii="Arial" w:cs="Arial" w:eastAsia="Arial" w:hAnsi="Arial"/>
        </w:rPr>
      </w:pPr>
      <w:r w:rsidDel="00000000" w:rsidR="00000000" w:rsidRPr="00000000">
        <w:rPr>
          <w:rFonts w:ascii="Arial" w:cs="Arial" w:eastAsia="Arial" w:hAnsi="Arial"/>
          <w:u w:val="single"/>
          <w:rtl w:val="0"/>
        </w:rPr>
        <w:t xml:space="preserve">Conclusion</w:t>
      </w:r>
      <w:r w:rsidDel="00000000" w:rsidR="00000000" w:rsidRPr="00000000">
        <w:rPr>
          <w:rFonts w:ascii="Arial" w:cs="Arial" w:eastAsia="Arial" w:hAnsi="Arial"/>
          <w:rtl w:val="0"/>
        </w:rPr>
        <w:t xml:space="preserve">: Fail</w:t>
      </w:r>
    </w:p>
    <w:p w:rsidR="00000000" w:rsidDel="00000000" w:rsidP="00000000" w:rsidRDefault="00000000" w:rsidRPr="00000000" w14:paraId="0000008C">
      <w:pPr>
        <w:rPr>
          <w:rFonts w:ascii="Arial" w:cs="Arial" w:eastAsia="Arial" w:hAnsi="Arial"/>
          <w:u w:val="single"/>
        </w:rPr>
      </w:pPr>
      <w:r w:rsidDel="00000000" w:rsidR="00000000" w:rsidRPr="00000000">
        <w:rPr>
          <w:rtl w:val="0"/>
        </w:rPr>
      </w:r>
    </w:p>
    <w:p w:rsidR="00000000" w:rsidDel="00000000" w:rsidP="00000000" w:rsidRDefault="00000000" w:rsidRPr="00000000" w14:paraId="0000008D">
      <w:pPr>
        <w:rPr>
          <w:rFonts w:ascii="Arial" w:cs="Arial" w:eastAsia="Arial" w:hAnsi="Arial"/>
          <w:i w:val="1"/>
        </w:rPr>
      </w:pPr>
      <w:r w:rsidDel="00000000" w:rsidR="00000000" w:rsidRPr="00000000">
        <w:rPr>
          <w:rFonts w:ascii="Arial" w:cs="Arial" w:eastAsia="Arial" w:hAnsi="Arial"/>
          <w:i w:val="1"/>
          <w:rtl w:val="0"/>
        </w:rPr>
        <w:t xml:space="preserve">Protocol 2: Stimulus Detection task with Timeout box</w:t>
      </w:r>
    </w:p>
    <w:p w:rsidR="00000000" w:rsidDel="00000000" w:rsidP="00000000" w:rsidRDefault="00000000" w:rsidRPr="00000000" w14:paraId="0000008E">
      <w:pPr>
        <w:rPr>
          <w:rFonts w:ascii="Arial" w:cs="Arial" w:eastAsia="Arial" w:hAnsi="Arial"/>
          <w:i w:val="1"/>
        </w:rPr>
      </w:pPr>
      <w:r w:rsidDel="00000000" w:rsidR="00000000" w:rsidRPr="00000000">
        <w:rPr>
          <w:rtl w:val="0"/>
        </w:rPr>
      </w:r>
    </w:p>
    <w:p w:rsidR="00000000" w:rsidDel="00000000" w:rsidP="00000000" w:rsidRDefault="00000000" w:rsidRPr="00000000" w14:paraId="0000008F">
      <w:pPr>
        <w:rPr>
          <w:rFonts w:ascii="Arial" w:cs="Arial" w:eastAsia="Arial" w:hAnsi="Arial"/>
        </w:rPr>
      </w:pPr>
      <w:r w:rsidDel="00000000" w:rsidR="00000000" w:rsidRPr="00000000">
        <w:rPr>
          <w:rFonts w:ascii="Arial" w:cs="Arial" w:eastAsia="Arial" w:hAnsi="Arial"/>
          <w:rtl w:val="0"/>
        </w:rPr>
        <w:t xml:space="preserve">We also tried the same Stimulus Detection protocol, without an air-puff punishment, but with incorrect licks punished by a trial abort and a  stimulus-free timeout phase, which the animal could escape from if it withheld licking. We decided to train the animals in blocks, each with a specific goal that the animal had to achieve.</w:t>
      </w:r>
    </w:p>
    <w:p w:rsidR="00000000" w:rsidDel="00000000" w:rsidP="00000000" w:rsidRDefault="00000000" w:rsidRPr="00000000" w14:paraId="00000090">
      <w:pPr>
        <w:rPr>
          <w:rFonts w:ascii="Arial" w:cs="Arial" w:eastAsia="Arial" w:hAnsi="Arial"/>
        </w:rPr>
      </w:pPr>
      <w:r w:rsidDel="00000000" w:rsidR="00000000" w:rsidRPr="00000000">
        <w:rPr>
          <w:rtl w:val="0"/>
        </w:rPr>
      </w:r>
    </w:p>
    <w:p w:rsidR="00000000" w:rsidDel="00000000" w:rsidP="00000000" w:rsidRDefault="00000000" w:rsidRPr="00000000" w14:paraId="00000091">
      <w:pPr>
        <w:rPr>
          <w:rFonts w:ascii="Arial" w:cs="Arial" w:eastAsia="Arial" w:hAnsi="Arial"/>
          <w:u w:val="single"/>
        </w:rPr>
      </w:pPr>
      <w:r w:rsidDel="00000000" w:rsidR="00000000" w:rsidRPr="00000000">
        <w:rPr>
          <w:rFonts w:ascii="Arial" w:cs="Arial" w:eastAsia="Arial" w:hAnsi="Arial"/>
          <w:u w:val="single"/>
          <w:rtl w:val="0"/>
        </w:rPr>
        <w:t xml:space="preserve">Trial phases:</w:t>
      </w:r>
    </w:p>
    <w:p w:rsidR="00000000" w:rsidDel="00000000" w:rsidP="00000000" w:rsidRDefault="00000000" w:rsidRPr="00000000" w14:paraId="00000092">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Stimulus-free Pre-tone (PT): 1 s</w:t>
      </w:r>
    </w:p>
    <w:p w:rsidR="00000000" w:rsidDel="00000000" w:rsidP="00000000" w:rsidRDefault="00000000" w:rsidRPr="00000000" w14:paraId="00000093">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Tone: 5 kHz for a variable duration (based on BLOCK)</w:t>
      </w:r>
    </w:p>
    <w:p w:rsidR="00000000" w:rsidDel="00000000" w:rsidP="00000000" w:rsidRDefault="00000000" w:rsidRPr="00000000" w14:paraId="00000094">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Critical Timeout (CT): 1000 ms</w:t>
      </w:r>
    </w:p>
    <w:p w:rsidR="00000000" w:rsidDel="00000000" w:rsidP="00000000" w:rsidRDefault="00000000" w:rsidRPr="00000000" w14:paraId="00000095">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Inter-trial Interval (ITI): randomized between 2 s to 5 s</w:t>
      </w:r>
    </w:p>
    <w:p w:rsidR="00000000" w:rsidDel="00000000" w:rsidP="00000000" w:rsidRDefault="00000000" w:rsidRPr="00000000" w14:paraId="0000009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97">
      <w:pPr>
        <w:ind w:left="720"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3457575" cy="428625"/>
            <wp:effectExtent b="0" l="0" r="0" t="0"/>
            <wp:docPr id="3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4575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Arial" w:cs="Arial" w:eastAsia="Arial" w:hAnsi="Arial"/>
        </w:rPr>
      </w:pPr>
      <w:r w:rsidDel="00000000" w:rsidR="00000000" w:rsidRPr="00000000">
        <w:rPr>
          <w:rFonts w:ascii="Arial" w:cs="Arial" w:eastAsia="Arial" w:hAnsi="Arial"/>
          <w:rtl w:val="0"/>
        </w:rPr>
        <w:t xml:space="preserve">Figure: Typical trial structure with the various phases. Each trial was followed by a randomized Inter-Trial Interval (ITI).</w:t>
      </w:r>
    </w:p>
    <w:p w:rsidR="00000000" w:rsidDel="00000000" w:rsidP="00000000" w:rsidRDefault="00000000" w:rsidRPr="00000000" w14:paraId="00000099">
      <w:pPr>
        <w:rPr>
          <w:rFonts w:ascii="Arial" w:cs="Arial" w:eastAsia="Arial" w:hAnsi="Arial"/>
        </w:rPr>
      </w:pPr>
      <w:r w:rsidDel="00000000" w:rsidR="00000000" w:rsidRPr="00000000">
        <w:rPr>
          <w:rtl w:val="0"/>
        </w:rPr>
      </w:r>
    </w:p>
    <w:p w:rsidR="00000000" w:rsidDel="00000000" w:rsidP="00000000" w:rsidRDefault="00000000" w:rsidRPr="00000000" w14:paraId="0000009A">
      <w:pPr>
        <w:rPr>
          <w:rFonts w:ascii="Arial" w:cs="Arial" w:eastAsia="Arial" w:hAnsi="Arial"/>
        </w:rPr>
      </w:pPr>
      <w:r w:rsidDel="00000000" w:rsidR="00000000" w:rsidRPr="00000000">
        <w:rPr>
          <w:rFonts w:ascii="Arial" w:cs="Arial" w:eastAsia="Arial" w:hAnsi="Arial"/>
          <w:rtl w:val="0"/>
        </w:rPr>
        <w:t xml:space="preserve">Only licks during the Critical Timeout (CT) phase immediately after the Tone phase were rewarded while licks in other phases resulted in a phase restart.</w:t>
      </w:r>
    </w:p>
    <w:p w:rsidR="00000000" w:rsidDel="00000000" w:rsidP="00000000" w:rsidRDefault="00000000" w:rsidRPr="00000000" w14:paraId="0000009B">
      <w:pPr>
        <w:rPr>
          <w:rFonts w:ascii="Arial" w:cs="Arial" w:eastAsia="Arial" w:hAnsi="Arial"/>
        </w:rPr>
      </w:pPr>
      <w:r w:rsidDel="00000000" w:rsidR="00000000" w:rsidRPr="00000000">
        <w:rPr>
          <w:rtl w:val="0"/>
        </w:rPr>
      </w:r>
    </w:p>
    <w:p w:rsidR="00000000" w:rsidDel="00000000" w:rsidP="00000000" w:rsidRDefault="00000000" w:rsidRPr="00000000" w14:paraId="0000009C">
      <w:pPr>
        <w:rPr>
          <w:rFonts w:ascii="Arial" w:cs="Arial" w:eastAsia="Arial" w:hAnsi="Arial"/>
        </w:rPr>
      </w:pPr>
      <w:r w:rsidDel="00000000" w:rsidR="00000000" w:rsidRPr="00000000">
        <w:rPr>
          <w:rFonts w:ascii="Arial" w:cs="Arial" w:eastAsia="Arial" w:hAnsi="Arial"/>
          <w:u w:val="single"/>
          <w:rtl w:val="0"/>
        </w:rPr>
        <w:t xml:space="preserve">BLOCK 1</w:t>
      </w:r>
      <w:r w:rsidDel="00000000" w:rsidR="00000000" w:rsidRPr="00000000">
        <w:rPr>
          <w:rFonts w:ascii="Arial" w:cs="Arial" w:eastAsia="Arial" w:hAnsi="Arial"/>
          <w:rtl w:val="0"/>
        </w:rPr>
        <w:t xml:space="preserve">: Unconditional Water to get the animal to associate the tone</w:t>
      </w:r>
    </w:p>
    <w:p w:rsidR="00000000" w:rsidDel="00000000" w:rsidP="00000000" w:rsidRDefault="00000000" w:rsidRPr="00000000" w14:paraId="0000009D">
      <w:pPr>
        <w:rPr>
          <w:rFonts w:ascii="Arial" w:cs="Arial" w:eastAsia="Arial" w:hAnsi="Arial"/>
        </w:rPr>
      </w:pPr>
      <w:r w:rsidDel="00000000" w:rsidR="00000000" w:rsidRPr="00000000">
        <w:rPr>
          <w:rtl w:val="0"/>
        </w:rPr>
      </w:r>
    </w:p>
    <w:p w:rsidR="00000000" w:rsidDel="00000000" w:rsidP="00000000" w:rsidRDefault="00000000" w:rsidRPr="00000000" w14:paraId="0000009E">
      <w:pPr>
        <w:rPr>
          <w:rFonts w:ascii="Arial" w:cs="Arial" w:eastAsia="Arial" w:hAnsi="Arial"/>
        </w:rPr>
      </w:pPr>
      <w:r w:rsidDel="00000000" w:rsidR="00000000" w:rsidRPr="00000000">
        <w:rPr>
          <w:rFonts w:ascii="Arial" w:cs="Arial" w:eastAsia="Arial" w:hAnsi="Arial"/>
          <w:rtl w:val="0"/>
        </w:rPr>
        <w:t xml:space="preserve">- ~20 trials</w:t>
      </w:r>
    </w:p>
    <w:p w:rsidR="00000000" w:rsidDel="00000000" w:rsidP="00000000" w:rsidRDefault="00000000" w:rsidRPr="00000000" w14:paraId="0000009F">
      <w:pPr>
        <w:rPr>
          <w:rFonts w:ascii="Arial" w:cs="Arial" w:eastAsia="Arial" w:hAnsi="Arial"/>
        </w:rPr>
      </w:pPr>
      <w:r w:rsidDel="00000000" w:rsidR="00000000" w:rsidRPr="00000000">
        <w:rPr>
          <w:rtl w:val="0"/>
        </w:rPr>
      </w:r>
    </w:p>
    <w:p w:rsidR="00000000" w:rsidDel="00000000" w:rsidP="00000000" w:rsidRDefault="00000000" w:rsidRPr="00000000" w14:paraId="000000A0">
      <w:pPr>
        <w:rPr>
          <w:rFonts w:ascii="Arial" w:cs="Arial" w:eastAsia="Arial" w:hAnsi="Arial"/>
        </w:rPr>
      </w:pPr>
      <w:r w:rsidDel="00000000" w:rsidR="00000000" w:rsidRPr="00000000">
        <w:rPr>
          <w:rFonts w:ascii="Arial" w:cs="Arial" w:eastAsia="Arial" w:hAnsi="Arial"/>
          <w:rtl w:val="0"/>
        </w:rPr>
        <w:t xml:space="preserve">- 100 or 200 ms Tone duration</w:t>
      </w:r>
    </w:p>
    <w:p w:rsidR="00000000" w:rsidDel="00000000" w:rsidP="00000000" w:rsidRDefault="00000000" w:rsidRPr="00000000" w14:paraId="000000A1">
      <w:pPr>
        <w:rPr>
          <w:rFonts w:ascii="Arial" w:cs="Arial" w:eastAsia="Arial" w:hAnsi="Arial"/>
        </w:rPr>
      </w:pPr>
      <w:r w:rsidDel="00000000" w:rsidR="00000000" w:rsidRPr="00000000">
        <w:rPr>
          <w:rtl w:val="0"/>
        </w:rPr>
      </w:r>
    </w:p>
    <w:p w:rsidR="00000000" w:rsidDel="00000000" w:rsidP="00000000" w:rsidRDefault="00000000" w:rsidRPr="00000000" w14:paraId="000000A2">
      <w:pPr>
        <w:rPr>
          <w:rFonts w:ascii="Arial" w:cs="Arial" w:eastAsia="Arial" w:hAnsi="Arial"/>
        </w:rPr>
      </w:pPr>
      <w:r w:rsidDel="00000000" w:rsidR="00000000" w:rsidRPr="00000000">
        <w:rPr>
          <w:rFonts w:ascii="Arial" w:cs="Arial" w:eastAsia="Arial" w:hAnsi="Arial"/>
          <w:rtl w:val="0"/>
        </w:rPr>
        <w:t xml:space="preserve">- Unconditional water provided at the end of the tone, irrespective of lick</w:t>
      </w:r>
    </w:p>
    <w:p w:rsidR="00000000" w:rsidDel="00000000" w:rsidP="00000000" w:rsidRDefault="00000000" w:rsidRPr="00000000" w14:paraId="000000A3">
      <w:pPr>
        <w:rPr>
          <w:rFonts w:ascii="Arial" w:cs="Arial" w:eastAsia="Arial" w:hAnsi="Arial"/>
        </w:rPr>
      </w:pPr>
      <w:r w:rsidDel="00000000" w:rsidR="00000000" w:rsidRPr="00000000">
        <w:rPr>
          <w:rtl w:val="0"/>
        </w:rPr>
      </w:r>
    </w:p>
    <w:p w:rsidR="00000000" w:rsidDel="00000000" w:rsidP="00000000" w:rsidRDefault="00000000" w:rsidRPr="00000000" w14:paraId="000000A4">
      <w:pPr>
        <w:rPr>
          <w:rFonts w:ascii="Arial" w:cs="Arial" w:eastAsia="Arial" w:hAnsi="Arial"/>
        </w:rPr>
      </w:pPr>
      <w:r w:rsidDel="00000000" w:rsidR="00000000" w:rsidRPr="00000000">
        <w:rPr>
          <w:rtl w:val="0"/>
        </w:rPr>
      </w:r>
    </w:p>
    <w:p w:rsidR="00000000" w:rsidDel="00000000" w:rsidP="00000000" w:rsidRDefault="00000000" w:rsidRPr="00000000" w14:paraId="000000A5">
      <w:pPr>
        <w:rPr>
          <w:rFonts w:ascii="Arial" w:cs="Arial" w:eastAsia="Arial" w:hAnsi="Arial"/>
        </w:rPr>
      </w:pPr>
      <w:r w:rsidDel="00000000" w:rsidR="00000000" w:rsidRPr="00000000">
        <w:rPr>
          <w:rFonts w:ascii="Arial" w:cs="Arial" w:eastAsia="Arial" w:hAnsi="Arial"/>
          <w:u w:val="single"/>
          <w:rtl w:val="0"/>
        </w:rPr>
        <w:t xml:space="preserve">BLOCK 2</w:t>
      </w:r>
      <w:r w:rsidDel="00000000" w:rsidR="00000000" w:rsidRPr="00000000">
        <w:rPr>
          <w:rFonts w:ascii="Arial" w:cs="Arial" w:eastAsia="Arial" w:hAnsi="Arial"/>
          <w:rtl w:val="0"/>
        </w:rPr>
        <w:t xml:space="preserve">: Conditional Water to get the animal to learn that licking with/after tone is going to be rewarded</w:t>
      </w:r>
    </w:p>
    <w:p w:rsidR="00000000" w:rsidDel="00000000" w:rsidP="00000000" w:rsidRDefault="00000000" w:rsidRPr="00000000" w14:paraId="000000A6">
      <w:pPr>
        <w:rPr>
          <w:rFonts w:ascii="Arial" w:cs="Arial" w:eastAsia="Arial" w:hAnsi="Arial"/>
        </w:rPr>
      </w:pPr>
      <w:r w:rsidDel="00000000" w:rsidR="00000000" w:rsidRPr="00000000">
        <w:rPr>
          <w:rtl w:val="0"/>
        </w:rPr>
      </w:r>
    </w:p>
    <w:p w:rsidR="00000000" w:rsidDel="00000000" w:rsidP="00000000" w:rsidRDefault="00000000" w:rsidRPr="00000000" w14:paraId="000000A7">
      <w:pPr>
        <w:rPr>
          <w:rFonts w:ascii="Arial" w:cs="Arial" w:eastAsia="Arial" w:hAnsi="Arial"/>
        </w:rPr>
      </w:pPr>
      <w:r w:rsidDel="00000000" w:rsidR="00000000" w:rsidRPr="00000000">
        <w:rPr>
          <w:rFonts w:ascii="Arial" w:cs="Arial" w:eastAsia="Arial" w:hAnsi="Arial"/>
          <w:rtl w:val="0"/>
        </w:rPr>
        <w:t xml:space="preserve">- 100 or 200 ms Tone duration</w:t>
      </w:r>
    </w:p>
    <w:p w:rsidR="00000000" w:rsidDel="00000000" w:rsidP="00000000" w:rsidRDefault="00000000" w:rsidRPr="00000000" w14:paraId="000000A8">
      <w:pPr>
        <w:rPr>
          <w:rFonts w:ascii="Arial" w:cs="Arial" w:eastAsia="Arial" w:hAnsi="Arial"/>
        </w:rPr>
      </w:pPr>
      <w:r w:rsidDel="00000000" w:rsidR="00000000" w:rsidRPr="00000000">
        <w:rPr>
          <w:rtl w:val="0"/>
        </w:rPr>
      </w:r>
    </w:p>
    <w:p w:rsidR="00000000" w:rsidDel="00000000" w:rsidP="00000000" w:rsidRDefault="00000000" w:rsidRPr="00000000" w14:paraId="000000A9">
      <w:pPr>
        <w:rPr>
          <w:rFonts w:ascii="Arial" w:cs="Arial" w:eastAsia="Arial" w:hAnsi="Arial"/>
        </w:rPr>
      </w:pPr>
      <w:r w:rsidDel="00000000" w:rsidR="00000000" w:rsidRPr="00000000">
        <w:rPr>
          <w:rFonts w:ascii="Arial" w:cs="Arial" w:eastAsia="Arial" w:hAnsi="Arial"/>
          <w:rtl w:val="0"/>
        </w:rPr>
        <w:t xml:space="preserve">- 1000 ms Reward phase</w:t>
      </w:r>
    </w:p>
    <w:p w:rsidR="00000000" w:rsidDel="00000000" w:rsidP="00000000" w:rsidRDefault="00000000" w:rsidRPr="00000000" w14:paraId="000000AA">
      <w:pPr>
        <w:rPr>
          <w:rFonts w:ascii="Arial" w:cs="Arial" w:eastAsia="Arial" w:hAnsi="Arial"/>
        </w:rPr>
      </w:pPr>
      <w:r w:rsidDel="00000000" w:rsidR="00000000" w:rsidRPr="00000000">
        <w:rPr>
          <w:rtl w:val="0"/>
        </w:rPr>
      </w:r>
    </w:p>
    <w:p w:rsidR="00000000" w:rsidDel="00000000" w:rsidP="00000000" w:rsidRDefault="00000000" w:rsidRPr="00000000" w14:paraId="000000AB">
      <w:pPr>
        <w:rPr>
          <w:rFonts w:ascii="Arial" w:cs="Arial" w:eastAsia="Arial" w:hAnsi="Arial"/>
        </w:rPr>
      </w:pPr>
      <w:r w:rsidDel="00000000" w:rsidR="00000000" w:rsidRPr="00000000">
        <w:rPr>
          <w:rFonts w:ascii="Arial" w:cs="Arial" w:eastAsia="Arial" w:hAnsi="Arial"/>
          <w:rtl w:val="0"/>
        </w:rPr>
        <w:t xml:space="preserve">- Lick during/after tone (Reward phase) = reward</w:t>
      </w:r>
    </w:p>
    <w:p w:rsidR="00000000" w:rsidDel="00000000" w:rsidP="00000000" w:rsidRDefault="00000000" w:rsidRPr="00000000" w14:paraId="000000AC">
      <w:pPr>
        <w:rPr>
          <w:rFonts w:ascii="Arial" w:cs="Arial" w:eastAsia="Arial" w:hAnsi="Arial"/>
        </w:rPr>
      </w:pPr>
      <w:r w:rsidDel="00000000" w:rsidR="00000000" w:rsidRPr="00000000">
        <w:rPr>
          <w:rtl w:val="0"/>
        </w:rPr>
      </w:r>
    </w:p>
    <w:p w:rsidR="00000000" w:rsidDel="00000000" w:rsidP="00000000" w:rsidRDefault="00000000" w:rsidRPr="00000000" w14:paraId="000000AD">
      <w:pPr>
        <w:rPr>
          <w:rFonts w:ascii="Arial" w:cs="Arial" w:eastAsia="Arial" w:hAnsi="Arial"/>
        </w:rPr>
      </w:pPr>
      <w:r w:rsidDel="00000000" w:rsidR="00000000" w:rsidRPr="00000000">
        <w:rPr>
          <w:rFonts w:ascii="Arial" w:cs="Arial" w:eastAsia="Arial" w:hAnsi="Arial"/>
          <w:rtl w:val="0"/>
        </w:rPr>
        <w:t xml:space="preserve">- No lick = no reward</w:t>
      </w:r>
    </w:p>
    <w:p w:rsidR="00000000" w:rsidDel="00000000" w:rsidP="00000000" w:rsidRDefault="00000000" w:rsidRPr="00000000" w14:paraId="000000AE">
      <w:pPr>
        <w:rPr>
          <w:rFonts w:ascii="Arial" w:cs="Arial" w:eastAsia="Arial" w:hAnsi="Arial"/>
        </w:rPr>
      </w:pPr>
      <w:r w:rsidDel="00000000" w:rsidR="00000000" w:rsidRPr="00000000">
        <w:rPr>
          <w:rtl w:val="0"/>
        </w:rPr>
      </w:r>
    </w:p>
    <w:p w:rsidR="00000000" w:rsidDel="00000000" w:rsidP="00000000" w:rsidRDefault="00000000" w:rsidRPr="00000000" w14:paraId="000000AF">
      <w:pPr>
        <w:rPr>
          <w:rFonts w:ascii="Arial" w:cs="Arial" w:eastAsia="Arial" w:hAnsi="Arial"/>
        </w:rPr>
      </w:pPr>
      <w:r w:rsidDel="00000000" w:rsidR="00000000" w:rsidRPr="00000000">
        <w:rPr>
          <w:rFonts w:ascii="Arial" w:cs="Arial" w:eastAsia="Arial" w:hAnsi="Arial"/>
          <w:rtl w:val="0"/>
        </w:rPr>
        <w:t xml:space="preserve">- Lick during pretone = no reward/abortion of trial</w:t>
      </w:r>
    </w:p>
    <w:p w:rsidR="00000000" w:rsidDel="00000000" w:rsidP="00000000" w:rsidRDefault="00000000" w:rsidRPr="00000000" w14:paraId="000000B0">
      <w:pPr>
        <w:rPr>
          <w:rFonts w:ascii="Arial" w:cs="Arial" w:eastAsia="Arial" w:hAnsi="Arial"/>
        </w:rPr>
      </w:pPr>
      <w:r w:rsidDel="00000000" w:rsidR="00000000" w:rsidRPr="00000000">
        <w:rPr>
          <w:rtl w:val="0"/>
        </w:rPr>
      </w:r>
    </w:p>
    <w:p w:rsidR="00000000" w:rsidDel="00000000" w:rsidP="00000000" w:rsidRDefault="00000000" w:rsidRPr="00000000" w14:paraId="000000B1">
      <w:pPr>
        <w:rPr>
          <w:rFonts w:ascii="Arial" w:cs="Arial" w:eastAsia="Arial" w:hAnsi="Arial"/>
        </w:rPr>
      </w:pPr>
      <w:r w:rsidDel="00000000" w:rsidR="00000000" w:rsidRPr="00000000">
        <w:rPr>
          <w:rFonts w:ascii="Arial" w:cs="Arial" w:eastAsia="Arial" w:hAnsi="Arial"/>
          <w:rtl w:val="0"/>
        </w:rPr>
        <w:t xml:space="preserve">- Lick during ITI = no reward/abortion of trial</w:t>
      </w:r>
    </w:p>
    <w:p w:rsidR="00000000" w:rsidDel="00000000" w:rsidP="00000000" w:rsidRDefault="00000000" w:rsidRPr="00000000" w14:paraId="000000B2">
      <w:pPr>
        <w:rPr>
          <w:rFonts w:ascii="Arial" w:cs="Arial" w:eastAsia="Arial" w:hAnsi="Arial"/>
        </w:rPr>
      </w:pPr>
      <w:r w:rsidDel="00000000" w:rsidR="00000000" w:rsidRPr="00000000">
        <w:rPr>
          <w:rtl w:val="0"/>
        </w:rPr>
      </w:r>
    </w:p>
    <w:p w:rsidR="00000000" w:rsidDel="00000000" w:rsidP="00000000" w:rsidRDefault="00000000" w:rsidRPr="00000000" w14:paraId="000000B3">
      <w:pPr>
        <w:rPr>
          <w:rFonts w:ascii="Arial" w:cs="Arial" w:eastAsia="Arial" w:hAnsi="Arial"/>
        </w:rPr>
      </w:pPr>
      <w:r w:rsidDel="00000000" w:rsidR="00000000" w:rsidRPr="00000000">
        <w:rPr>
          <w:rFonts w:ascii="Arial" w:cs="Arial" w:eastAsia="Arial" w:hAnsi="Arial"/>
          <w:rtl w:val="0"/>
        </w:rPr>
        <w:t xml:space="preserve">- Animals graduate to the next Block of training only after achieving at least 70-80% success rates</w:t>
      </w:r>
    </w:p>
    <w:p w:rsidR="00000000" w:rsidDel="00000000" w:rsidP="00000000" w:rsidRDefault="00000000" w:rsidRPr="00000000" w14:paraId="000000B4">
      <w:pPr>
        <w:rPr>
          <w:rFonts w:ascii="Arial" w:cs="Arial" w:eastAsia="Arial" w:hAnsi="Arial"/>
        </w:rPr>
      </w:pPr>
      <w:r w:rsidDel="00000000" w:rsidR="00000000" w:rsidRPr="00000000">
        <w:rPr>
          <w:rtl w:val="0"/>
        </w:rPr>
      </w:r>
    </w:p>
    <w:p w:rsidR="00000000" w:rsidDel="00000000" w:rsidP="00000000" w:rsidRDefault="00000000" w:rsidRPr="00000000" w14:paraId="000000B5">
      <w:pPr>
        <w:rPr>
          <w:rFonts w:ascii="Arial" w:cs="Arial" w:eastAsia="Arial" w:hAnsi="Arial"/>
        </w:rPr>
      </w:pPr>
      <w:r w:rsidDel="00000000" w:rsidR="00000000" w:rsidRPr="00000000">
        <w:rPr>
          <w:rtl w:val="0"/>
        </w:rPr>
      </w:r>
    </w:p>
    <w:p w:rsidR="00000000" w:rsidDel="00000000" w:rsidP="00000000" w:rsidRDefault="00000000" w:rsidRPr="00000000" w14:paraId="000000B6">
      <w:pPr>
        <w:rPr>
          <w:rFonts w:ascii="Arial" w:cs="Arial" w:eastAsia="Arial" w:hAnsi="Arial"/>
        </w:rPr>
      </w:pPr>
      <w:r w:rsidDel="00000000" w:rsidR="00000000" w:rsidRPr="00000000">
        <w:rPr>
          <w:rFonts w:ascii="Arial" w:cs="Arial" w:eastAsia="Arial" w:hAnsi="Arial"/>
          <w:u w:val="single"/>
          <w:rtl w:val="0"/>
        </w:rPr>
        <w:t xml:space="preserve">BLOCK 3</w:t>
      </w:r>
      <w:r w:rsidDel="00000000" w:rsidR="00000000" w:rsidRPr="00000000">
        <w:rPr>
          <w:rFonts w:ascii="Arial" w:cs="Arial" w:eastAsia="Arial" w:hAnsi="Arial"/>
          <w:rtl w:val="0"/>
        </w:rPr>
        <w:t xml:space="preserve">: Training the animal to learn "when" to lick</w:t>
      </w:r>
    </w:p>
    <w:p w:rsidR="00000000" w:rsidDel="00000000" w:rsidP="00000000" w:rsidRDefault="00000000" w:rsidRPr="00000000" w14:paraId="000000B7">
      <w:pPr>
        <w:rPr>
          <w:rFonts w:ascii="Arial" w:cs="Arial" w:eastAsia="Arial" w:hAnsi="Arial"/>
        </w:rPr>
      </w:pPr>
      <w:r w:rsidDel="00000000" w:rsidR="00000000" w:rsidRPr="00000000">
        <w:rPr>
          <w:rtl w:val="0"/>
        </w:rPr>
      </w:r>
    </w:p>
    <w:p w:rsidR="00000000" w:rsidDel="00000000" w:rsidP="00000000" w:rsidRDefault="00000000" w:rsidRPr="00000000" w14:paraId="000000B8">
      <w:pPr>
        <w:rPr>
          <w:rFonts w:ascii="Arial" w:cs="Arial" w:eastAsia="Arial" w:hAnsi="Arial"/>
        </w:rPr>
      </w:pPr>
      <w:r w:rsidDel="00000000" w:rsidR="00000000" w:rsidRPr="00000000">
        <w:rPr>
          <w:rFonts w:ascii="Arial" w:cs="Arial" w:eastAsia="Arial" w:hAnsi="Arial"/>
          <w:rtl w:val="0"/>
        </w:rPr>
        <w:t xml:space="preserve">- 1000 ms pre-tone, 100 or 200 ms Tone, 1000 ms Reward phase, 3-5 s randomized ITI</w:t>
      </w:r>
    </w:p>
    <w:p w:rsidR="00000000" w:rsidDel="00000000" w:rsidP="00000000" w:rsidRDefault="00000000" w:rsidRPr="00000000" w14:paraId="000000B9">
      <w:pPr>
        <w:rPr>
          <w:rFonts w:ascii="Arial" w:cs="Arial" w:eastAsia="Arial" w:hAnsi="Arial"/>
        </w:rPr>
      </w:pPr>
      <w:r w:rsidDel="00000000" w:rsidR="00000000" w:rsidRPr="00000000">
        <w:rPr>
          <w:rtl w:val="0"/>
        </w:rPr>
      </w:r>
    </w:p>
    <w:p w:rsidR="00000000" w:rsidDel="00000000" w:rsidP="00000000" w:rsidRDefault="00000000" w:rsidRPr="00000000" w14:paraId="000000BA">
      <w:pPr>
        <w:rPr>
          <w:rFonts w:ascii="Arial" w:cs="Arial" w:eastAsia="Arial" w:hAnsi="Arial"/>
        </w:rPr>
      </w:pPr>
      <w:r w:rsidDel="00000000" w:rsidR="00000000" w:rsidRPr="00000000">
        <w:rPr>
          <w:rFonts w:ascii="Arial" w:cs="Arial" w:eastAsia="Arial" w:hAnsi="Arial"/>
          <w:rtl w:val="0"/>
        </w:rPr>
        <w:t xml:space="preserve">- Lick during Reward phase = reward</w:t>
      </w:r>
    </w:p>
    <w:p w:rsidR="00000000" w:rsidDel="00000000" w:rsidP="00000000" w:rsidRDefault="00000000" w:rsidRPr="00000000" w14:paraId="000000BB">
      <w:pPr>
        <w:rPr>
          <w:rFonts w:ascii="Arial" w:cs="Arial" w:eastAsia="Arial" w:hAnsi="Arial"/>
        </w:rPr>
      </w:pPr>
      <w:r w:rsidDel="00000000" w:rsidR="00000000" w:rsidRPr="00000000">
        <w:rPr>
          <w:rtl w:val="0"/>
        </w:rPr>
      </w:r>
    </w:p>
    <w:p w:rsidR="00000000" w:rsidDel="00000000" w:rsidP="00000000" w:rsidRDefault="00000000" w:rsidRPr="00000000" w14:paraId="000000BC">
      <w:pPr>
        <w:rPr>
          <w:rFonts w:ascii="Arial" w:cs="Arial" w:eastAsia="Arial" w:hAnsi="Arial"/>
        </w:rPr>
      </w:pPr>
      <w:r w:rsidDel="00000000" w:rsidR="00000000" w:rsidRPr="00000000">
        <w:rPr>
          <w:rFonts w:ascii="Arial" w:cs="Arial" w:eastAsia="Arial" w:hAnsi="Arial"/>
          <w:rtl w:val="0"/>
        </w:rPr>
        <w:t xml:space="preserve">- Any lick during the Pretone or the tone, aborts the trial and sends the program to a Timeout phase (lasting, 2-3 s)</w:t>
      </w:r>
    </w:p>
    <w:p w:rsidR="00000000" w:rsidDel="00000000" w:rsidP="00000000" w:rsidRDefault="00000000" w:rsidRPr="00000000" w14:paraId="000000BD">
      <w:pPr>
        <w:rPr>
          <w:rFonts w:ascii="Arial" w:cs="Arial" w:eastAsia="Arial" w:hAnsi="Arial"/>
        </w:rPr>
      </w:pPr>
      <w:r w:rsidDel="00000000" w:rsidR="00000000" w:rsidRPr="00000000">
        <w:rPr>
          <w:rtl w:val="0"/>
        </w:rPr>
      </w:r>
    </w:p>
    <w:p w:rsidR="00000000" w:rsidDel="00000000" w:rsidP="00000000" w:rsidRDefault="00000000" w:rsidRPr="00000000" w14:paraId="000000BE">
      <w:pPr>
        <w:rPr>
          <w:rFonts w:ascii="Arial" w:cs="Arial" w:eastAsia="Arial" w:hAnsi="Arial"/>
        </w:rPr>
      </w:pPr>
      <w:r w:rsidDel="00000000" w:rsidR="00000000" w:rsidRPr="00000000">
        <w:rPr>
          <w:rFonts w:ascii="Arial" w:cs="Arial" w:eastAsia="Arial" w:hAnsi="Arial"/>
          <w:rtl w:val="0"/>
        </w:rPr>
        <w:t xml:space="preserve">- The timeout phase ends only when there is a 2-3 s (specified) interval of no licking</w:t>
      </w:r>
    </w:p>
    <w:p w:rsidR="00000000" w:rsidDel="00000000" w:rsidP="00000000" w:rsidRDefault="00000000" w:rsidRPr="00000000" w14:paraId="000000BF">
      <w:pPr>
        <w:rPr>
          <w:rFonts w:ascii="Arial" w:cs="Arial" w:eastAsia="Arial" w:hAnsi="Arial"/>
        </w:rPr>
      </w:pPr>
      <w:r w:rsidDel="00000000" w:rsidR="00000000" w:rsidRPr="00000000">
        <w:rPr>
          <w:rtl w:val="0"/>
        </w:rPr>
      </w:r>
    </w:p>
    <w:p w:rsidR="00000000" w:rsidDel="00000000" w:rsidP="00000000" w:rsidRDefault="00000000" w:rsidRPr="00000000" w14:paraId="000000C0">
      <w:pPr>
        <w:rPr>
          <w:rFonts w:ascii="Arial" w:cs="Arial" w:eastAsia="Arial" w:hAnsi="Arial"/>
        </w:rPr>
      </w:pPr>
      <w:r w:rsidDel="00000000" w:rsidR="00000000" w:rsidRPr="00000000">
        <w:rPr>
          <w:rFonts w:ascii="Arial" w:cs="Arial" w:eastAsia="Arial" w:hAnsi="Arial"/>
          <w:rtl w:val="0"/>
        </w:rPr>
        <w:t xml:space="preserve">- If the timeout phase ends, a new trial begins</w:t>
      </w:r>
    </w:p>
    <w:p w:rsidR="00000000" w:rsidDel="00000000" w:rsidP="00000000" w:rsidRDefault="00000000" w:rsidRPr="00000000" w14:paraId="000000C1">
      <w:pPr>
        <w:rPr>
          <w:rFonts w:ascii="Arial" w:cs="Arial" w:eastAsia="Arial" w:hAnsi="Arial"/>
        </w:rPr>
      </w:pPr>
      <w:r w:rsidDel="00000000" w:rsidR="00000000" w:rsidRPr="00000000">
        <w:rPr>
          <w:rtl w:val="0"/>
        </w:rPr>
      </w:r>
    </w:p>
    <w:p w:rsidR="00000000" w:rsidDel="00000000" w:rsidP="00000000" w:rsidRDefault="00000000" w:rsidRPr="00000000" w14:paraId="000000C2">
      <w:pPr>
        <w:rPr>
          <w:rFonts w:ascii="Arial" w:cs="Arial" w:eastAsia="Arial" w:hAnsi="Arial"/>
        </w:rPr>
      </w:pPr>
      <w:r w:rsidDel="00000000" w:rsidR="00000000" w:rsidRPr="00000000">
        <w:rPr>
          <w:rFonts w:ascii="Arial" w:cs="Arial" w:eastAsia="Arial" w:hAnsi="Arial"/>
          <w:rtl w:val="0"/>
        </w:rPr>
        <w:t xml:space="preserve">- Licks during ITI are also "punished" accordingly</w:t>
      </w:r>
    </w:p>
    <w:p w:rsidR="00000000" w:rsidDel="00000000" w:rsidP="00000000" w:rsidRDefault="00000000" w:rsidRPr="00000000" w14:paraId="000000C3">
      <w:pPr>
        <w:rPr>
          <w:rFonts w:ascii="Arial" w:cs="Arial" w:eastAsia="Arial" w:hAnsi="Arial"/>
        </w:rPr>
      </w:pPr>
      <w:r w:rsidDel="00000000" w:rsidR="00000000" w:rsidRPr="00000000">
        <w:rPr>
          <w:rtl w:val="0"/>
        </w:rPr>
      </w:r>
    </w:p>
    <w:p w:rsidR="00000000" w:rsidDel="00000000" w:rsidP="00000000" w:rsidRDefault="00000000" w:rsidRPr="00000000" w14:paraId="000000C4">
      <w:pPr>
        <w:rPr>
          <w:rFonts w:ascii="Arial" w:cs="Arial" w:eastAsia="Arial" w:hAnsi="Arial"/>
        </w:rPr>
      </w:pPr>
      <w:r w:rsidDel="00000000" w:rsidR="00000000" w:rsidRPr="00000000">
        <w:rPr>
          <w:rFonts w:ascii="Arial" w:cs="Arial" w:eastAsia="Arial" w:hAnsi="Arial"/>
          <w:rtl w:val="0"/>
        </w:rPr>
        <w:t xml:space="preserve">- Animals graduate to the next Block of training only after achieving 70-80% success rates</w:t>
      </w:r>
    </w:p>
    <w:p w:rsidR="00000000" w:rsidDel="00000000" w:rsidP="00000000" w:rsidRDefault="00000000" w:rsidRPr="00000000" w14:paraId="000000C5">
      <w:pPr>
        <w:rPr>
          <w:rFonts w:ascii="Arial" w:cs="Arial" w:eastAsia="Arial" w:hAnsi="Arial"/>
        </w:rPr>
      </w:pPr>
      <w:r w:rsidDel="00000000" w:rsidR="00000000" w:rsidRPr="00000000">
        <w:rPr>
          <w:rtl w:val="0"/>
        </w:rPr>
      </w:r>
    </w:p>
    <w:p w:rsidR="00000000" w:rsidDel="00000000" w:rsidP="00000000" w:rsidRDefault="00000000" w:rsidRPr="00000000" w14:paraId="000000C6">
      <w:pPr>
        <w:rPr>
          <w:rFonts w:ascii="Arial" w:cs="Arial" w:eastAsia="Arial" w:hAnsi="Arial"/>
        </w:rPr>
      </w:pPr>
      <w:r w:rsidDel="00000000" w:rsidR="00000000" w:rsidRPr="00000000">
        <w:rPr>
          <w:rtl w:val="0"/>
        </w:rPr>
      </w:r>
    </w:p>
    <w:p w:rsidR="00000000" w:rsidDel="00000000" w:rsidP="00000000" w:rsidRDefault="00000000" w:rsidRPr="00000000" w14:paraId="000000C7">
      <w:pPr>
        <w:rPr>
          <w:rFonts w:ascii="Arial" w:cs="Arial" w:eastAsia="Arial" w:hAnsi="Arial"/>
        </w:rPr>
      </w:pPr>
      <w:r w:rsidDel="00000000" w:rsidR="00000000" w:rsidRPr="00000000">
        <w:rPr>
          <w:rFonts w:ascii="Arial" w:cs="Arial" w:eastAsia="Arial" w:hAnsi="Arial"/>
          <w:u w:val="single"/>
          <w:rtl w:val="0"/>
        </w:rPr>
        <w:t xml:space="preserve">BLOCK 4</w:t>
      </w:r>
      <w:r w:rsidDel="00000000" w:rsidR="00000000" w:rsidRPr="00000000">
        <w:rPr>
          <w:rFonts w:ascii="Arial" w:cs="Arial" w:eastAsia="Arial" w:hAnsi="Arial"/>
          <w:rtl w:val="0"/>
        </w:rPr>
        <w:t xml:space="preserve">: Same as Block 3, but with a gradually increasing tone duration in steps of 50/100 ms</w:t>
      </w:r>
    </w:p>
    <w:p w:rsidR="00000000" w:rsidDel="00000000" w:rsidP="00000000" w:rsidRDefault="00000000" w:rsidRPr="00000000" w14:paraId="000000C8">
      <w:pPr>
        <w:rPr>
          <w:rFonts w:ascii="Arial" w:cs="Arial" w:eastAsia="Arial" w:hAnsi="Arial"/>
        </w:rPr>
      </w:pPr>
      <w:r w:rsidDel="00000000" w:rsidR="00000000" w:rsidRPr="00000000">
        <w:rPr>
          <w:rtl w:val="0"/>
        </w:rPr>
      </w:r>
    </w:p>
    <w:p w:rsidR="00000000" w:rsidDel="00000000" w:rsidP="00000000" w:rsidRDefault="00000000" w:rsidRPr="00000000" w14:paraId="000000C9">
      <w:pPr>
        <w:rPr>
          <w:rFonts w:ascii="Arial" w:cs="Arial" w:eastAsia="Arial" w:hAnsi="Arial"/>
        </w:rPr>
      </w:pPr>
      <w:r w:rsidDel="00000000" w:rsidR="00000000" w:rsidRPr="00000000">
        <w:rPr>
          <w:rFonts w:ascii="Arial" w:cs="Arial" w:eastAsia="Arial" w:hAnsi="Arial"/>
          <w:rtl w:val="0"/>
        </w:rPr>
        <w:t xml:space="preserve">- The tone duration is gradually increased, the increase being tailored to the performance of the animal</w:t>
      </w:r>
    </w:p>
    <w:p w:rsidR="00000000" w:rsidDel="00000000" w:rsidP="00000000" w:rsidRDefault="00000000" w:rsidRPr="00000000" w14:paraId="000000CA">
      <w:pPr>
        <w:rPr>
          <w:rFonts w:ascii="Arial" w:cs="Arial" w:eastAsia="Arial" w:hAnsi="Arial"/>
        </w:rPr>
      </w:pPr>
      <w:r w:rsidDel="00000000" w:rsidR="00000000" w:rsidRPr="00000000">
        <w:rPr>
          <w:rtl w:val="0"/>
        </w:rPr>
      </w:r>
    </w:p>
    <w:p w:rsidR="00000000" w:rsidDel="00000000" w:rsidP="00000000" w:rsidRDefault="00000000" w:rsidRPr="00000000" w14:paraId="000000CB">
      <w:pPr>
        <w:rPr>
          <w:rFonts w:ascii="Arial" w:cs="Arial" w:eastAsia="Arial" w:hAnsi="Arial"/>
        </w:rPr>
      </w:pPr>
      <w:r w:rsidDel="00000000" w:rsidR="00000000" w:rsidRPr="00000000">
        <w:rPr>
          <w:rFonts w:ascii="Arial" w:cs="Arial" w:eastAsia="Arial" w:hAnsi="Arial"/>
          <w:rtl w:val="0"/>
        </w:rPr>
        <w:t xml:space="preserve">- It will be attempted to get the animals to learn to wait for upto 700-800 ms, but even upto 500 ms does not hurt the cause</w:t>
      </w:r>
    </w:p>
    <w:p w:rsidR="00000000" w:rsidDel="00000000" w:rsidP="00000000" w:rsidRDefault="00000000" w:rsidRPr="00000000" w14:paraId="000000CC">
      <w:pPr>
        <w:rPr>
          <w:rFonts w:ascii="Arial" w:cs="Arial" w:eastAsia="Arial" w:hAnsi="Arial"/>
        </w:rPr>
      </w:pPr>
      <w:r w:rsidDel="00000000" w:rsidR="00000000" w:rsidRPr="00000000">
        <w:rPr>
          <w:rtl w:val="0"/>
        </w:rPr>
      </w:r>
    </w:p>
    <w:p w:rsidR="00000000" w:rsidDel="00000000" w:rsidP="00000000" w:rsidRDefault="00000000" w:rsidRPr="00000000" w14:paraId="000000CD">
      <w:pPr>
        <w:rPr>
          <w:rFonts w:ascii="Arial" w:cs="Arial" w:eastAsia="Arial" w:hAnsi="Arial"/>
        </w:rPr>
      </w:pPr>
      <w:r w:rsidDel="00000000" w:rsidR="00000000" w:rsidRPr="00000000">
        <w:rPr>
          <w:rFonts w:ascii="Arial" w:cs="Arial" w:eastAsia="Arial" w:hAnsi="Arial"/>
          <w:rtl w:val="0"/>
        </w:rPr>
        <w:t xml:space="preserve">- Animals graduate to the next Block of the experiment only after achieving 70-80% success rates</w:t>
      </w:r>
    </w:p>
    <w:p w:rsidR="00000000" w:rsidDel="00000000" w:rsidP="00000000" w:rsidRDefault="00000000" w:rsidRPr="00000000" w14:paraId="000000CE">
      <w:pPr>
        <w:rPr>
          <w:rFonts w:ascii="Arial" w:cs="Arial" w:eastAsia="Arial" w:hAnsi="Arial"/>
        </w:rPr>
      </w:pPr>
      <w:r w:rsidDel="00000000" w:rsidR="00000000" w:rsidRPr="00000000">
        <w:rPr>
          <w:rtl w:val="0"/>
        </w:rPr>
      </w:r>
    </w:p>
    <w:p w:rsidR="00000000" w:rsidDel="00000000" w:rsidP="00000000" w:rsidRDefault="00000000" w:rsidRPr="00000000" w14:paraId="000000CF">
      <w:pPr>
        <w:rPr>
          <w:rFonts w:ascii="Arial" w:cs="Arial" w:eastAsia="Arial" w:hAnsi="Arial"/>
          <w:u w:val="single"/>
        </w:rPr>
      </w:pPr>
      <w:r w:rsidDel="00000000" w:rsidR="00000000" w:rsidRPr="00000000">
        <w:rPr>
          <w:rFonts w:ascii="Arial" w:cs="Arial" w:eastAsia="Arial" w:hAnsi="Arial"/>
          <w:u w:val="single"/>
          <w:rtl w:val="0"/>
        </w:rPr>
        <w:t xml:space="preserve">Results</w:t>
      </w:r>
    </w:p>
    <w:p w:rsidR="00000000" w:rsidDel="00000000" w:rsidP="00000000" w:rsidRDefault="00000000" w:rsidRPr="00000000" w14:paraId="000000D0">
      <w:pPr>
        <w:rPr>
          <w:rFonts w:ascii="Arial" w:cs="Arial" w:eastAsia="Arial" w:hAnsi="Arial"/>
          <w:u w:val="single"/>
        </w:rPr>
      </w:pPr>
      <w:r w:rsidDel="00000000" w:rsidR="00000000" w:rsidRPr="00000000">
        <w:rPr>
          <w:rtl w:val="0"/>
        </w:rPr>
      </w:r>
    </w:p>
    <w:p w:rsidR="00000000" w:rsidDel="00000000" w:rsidP="00000000" w:rsidRDefault="00000000" w:rsidRPr="00000000" w14:paraId="000000D1">
      <w:pPr>
        <w:rPr>
          <w:rFonts w:ascii="Arial" w:cs="Arial" w:eastAsia="Arial" w:hAnsi="Arial"/>
          <w:u w:val="single"/>
        </w:rPr>
      </w:pPr>
      <w:r w:rsidDel="00000000" w:rsidR="00000000" w:rsidRPr="00000000">
        <w:rPr>
          <w:rFonts w:ascii="Arial" w:cs="Arial" w:eastAsia="Arial" w:hAnsi="Arial"/>
          <w:rtl w:val="0"/>
        </w:rPr>
        <w:t xml:space="preserve">The behavioural performance for each of the experiment animals was evaluated using custom analysis scripts written in MATLAB 2011. Here are two representative examples of mice trained based on Protocol 2 (BLOCK 3).</w:t>
      </w:r>
      <w:r w:rsidDel="00000000" w:rsidR="00000000" w:rsidRPr="00000000">
        <w:rPr>
          <w:rtl w:val="0"/>
        </w:rPr>
      </w:r>
    </w:p>
    <w:p w:rsidR="00000000" w:rsidDel="00000000" w:rsidP="00000000" w:rsidRDefault="00000000" w:rsidRPr="00000000" w14:paraId="000000D2">
      <w:pP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5274000" cy="3530600"/>
            <wp:effectExtent b="0" l="0" r="0" t="0"/>
            <wp:docPr id="5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2740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Arial" w:cs="Arial" w:eastAsia="Arial" w:hAnsi="Arial"/>
        </w:rPr>
      </w:pPr>
      <w:r w:rsidDel="00000000" w:rsidR="00000000" w:rsidRPr="00000000">
        <w:rPr>
          <w:rFonts w:ascii="Arial" w:cs="Arial" w:eastAsia="Arial" w:hAnsi="Arial"/>
        </w:rPr>
        <w:drawing>
          <wp:inline distB="114300" distT="114300" distL="114300" distR="114300">
            <wp:extent cx="5274000" cy="3568700"/>
            <wp:effectExtent b="0" l="0" r="0" t="0"/>
            <wp:docPr id="4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274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Arial" w:cs="Arial" w:eastAsia="Arial" w:hAnsi="Arial"/>
        </w:rPr>
      </w:pPr>
      <w:r w:rsidDel="00000000" w:rsidR="00000000" w:rsidRPr="00000000">
        <w:rPr>
          <w:rFonts w:ascii="Arial" w:cs="Arial" w:eastAsia="Arial" w:hAnsi="Arial"/>
          <w:rtl w:val="0"/>
        </w:rPr>
        <w:t xml:space="preserve">Figure: Performance evaluation for two example mice trained to Protocol 2. Percentage of total licks in the various trial phases (Pre-Tone, Tone, CT, and ITI), across all sessions of training (coloured bar plots)</w:t>
      </w:r>
    </w:p>
    <w:p w:rsidR="00000000" w:rsidDel="00000000" w:rsidP="00000000" w:rsidRDefault="00000000" w:rsidRPr="00000000" w14:paraId="000000D5">
      <w:pPr>
        <w:rPr>
          <w:rFonts w:ascii="Arial" w:cs="Arial" w:eastAsia="Arial" w:hAnsi="Arial"/>
        </w:rPr>
      </w:pPr>
      <w:r w:rsidDel="00000000" w:rsidR="00000000" w:rsidRPr="00000000">
        <w:rPr>
          <w:rtl w:val="0"/>
        </w:rPr>
      </w:r>
    </w:p>
    <w:p w:rsidR="00000000" w:rsidDel="00000000" w:rsidP="00000000" w:rsidRDefault="00000000" w:rsidRPr="00000000" w14:paraId="000000D6">
      <w:pPr>
        <w:rPr>
          <w:rFonts w:ascii="Arial" w:cs="Arial" w:eastAsia="Arial" w:hAnsi="Arial"/>
        </w:rPr>
      </w:pPr>
      <w:r w:rsidDel="00000000" w:rsidR="00000000" w:rsidRPr="00000000">
        <w:rPr>
          <w:rtl w:val="0"/>
        </w:rPr>
      </w:r>
    </w:p>
    <w:p w:rsidR="00000000" w:rsidDel="00000000" w:rsidP="00000000" w:rsidRDefault="00000000" w:rsidRPr="00000000" w14:paraId="000000D7">
      <w:pPr>
        <w:rPr>
          <w:rFonts w:ascii="Arial" w:cs="Arial" w:eastAsia="Arial" w:hAnsi="Arial"/>
        </w:rPr>
      </w:pPr>
      <w:r w:rsidDel="00000000" w:rsidR="00000000" w:rsidRPr="00000000">
        <w:rPr>
          <w:rFonts w:ascii="Arial" w:cs="Arial" w:eastAsia="Arial" w:hAnsi="Arial"/>
          <w:rtl w:val="0"/>
        </w:rPr>
        <w:t xml:space="preserve">Again, as is clear from the examples above, that while the mice eventually produced a decent percentage of total licks in the Critical Timeout (CT) phase to get a water reward, they did not learn to withhold licks during the Tone phase, even after &gt;10 sessions. The task was ultimately unsuccessful.</w:t>
      </w:r>
    </w:p>
    <w:p w:rsidR="00000000" w:rsidDel="00000000" w:rsidP="00000000" w:rsidRDefault="00000000" w:rsidRPr="00000000" w14:paraId="000000D8">
      <w:pPr>
        <w:rPr>
          <w:rFonts w:ascii="Arial" w:cs="Arial" w:eastAsia="Arial" w:hAnsi="Arial"/>
        </w:rPr>
      </w:pPr>
      <w:r w:rsidDel="00000000" w:rsidR="00000000" w:rsidRPr="00000000">
        <w:rPr>
          <w:rtl w:val="0"/>
        </w:rPr>
      </w:r>
    </w:p>
    <w:p w:rsidR="00000000" w:rsidDel="00000000" w:rsidP="00000000" w:rsidRDefault="00000000" w:rsidRPr="00000000" w14:paraId="000000D9">
      <w:pPr>
        <w:rPr>
          <w:rFonts w:ascii="Arial" w:cs="Arial" w:eastAsia="Arial" w:hAnsi="Arial"/>
        </w:rPr>
      </w:pPr>
      <w:r w:rsidDel="00000000" w:rsidR="00000000" w:rsidRPr="00000000">
        <w:rPr>
          <w:rFonts w:ascii="Arial" w:cs="Arial" w:eastAsia="Arial" w:hAnsi="Arial"/>
          <w:u w:val="single"/>
          <w:rtl w:val="0"/>
        </w:rPr>
        <w:t xml:space="preserve">Total animals trained</w:t>
      </w:r>
      <w:r w:rsidDel="00000000" w:rsidR="00000000" w:rsidRPr="00000000">
        <w:rPr>
          <w:rFonts w:ascii="Arial" w:cs="Arial" w:eastAsia="Arial" w:hAnsi="Arial"/>
          <w:rtl w:val="0"/>
        </w:rPr>
        <w:t xml:space="preserve">: 4</w:t>
      </w:r>
    </w:p>
    <w:p w:rsidR="00000000" w:rsidDel="00000000" w:rsidP="00000000" w:rsidRDefault="00000000" w:rsidRPr="00000000" w14:paraId="000000DA">
      <w:pPr>
        <w:rPr>
          <w:rFonts w:ascii="Arial" w:cs="Arial" w:eastAsia="Arial" w:hAnsi="Arial"/>
          <w:u w:val="single"/>
        </w:rPr>
      </w:pPr>
      <w:r w:rsidDel="00000000" w:rsidR="00000000" w:rsidRPr="00000000">
        <w:rPr>
          <w:rtl w:val="0"/>
        </w:rPr>
      </w:r>
    </w:p>
    <w:p w:rsidR="00000000" w:rsidDel="00000000" w:rsidP="00000000" w:rsidRDefault="00000000" w:rsidRPr="00000000" w14:paraId="000000DB">
      <w:pPr>
        <w:rPr>
          <w:rFonts w:ascii="Arial" w:cs="Arial" w:eastAsia="Arial" w:hAnsi="Arial"/>
        </w:rPr>
      </w:pPr>
      <w:r w:rsidDel="00000000" w:rsidR="00000000" w:rsidRPr="00000000">
        <w:rPr>
          <w:rFonts w:ascii="Arial" w:cs="Arial" w:eastAsia="Arial" w:hAnsi="Arial"/>
          <w:u w:val="single"/>
          <w:rtl w:val="0"/>
        </w:rPr>
        <w:t xml:space="preserve">Conclusion</w:t>
      </w:r>
      <w:r w:rsidDel="00000000" w:rsidR="00000000" w:rsidRPr="00000000">
        <w:rPr>
          <w:rFonts w:ascii="Arial" w:cs="Arial" w:eastAsia="Arial" w:hAnsi="Arial"/>
          <w:rtl w:val="0"/>
        </w:rPr>
        <w:t xml:space="preserve">: Fail</w:t>
      </w:r>
    </w:p>
    <w:p w:rsidR="00000000" w:rsidDel="00000000" w:rsidP="00000000" w:rsidRDefault="00000000" w:rsidRPr="00000000" w14:paraId="000000DC">
      <w:pPr>
        <w:rPr>
          <w:rFonts w:ascii="Arial" w:cs="Arial" w:eastAsia="Arial" w:hAnsi="Arial"/>
        </w:rPr>
      </w:pPr>
      <w:r w:rsidDel="00000000" w:rsidR="00000000" w:rsidRPr="00000000">
        <w:rPr>
          <w:rtl w:val="0"/>
        </w:rPr>
      </w:r>
    </w:p>
    <w:p w:rsidR="00000000" w:rsidDel="00000000" w:rsidP="00000000" w:rsidRDefault="00000000" w:rsidRPr="00000000" w14:paraId="000000DD">
      <w:pPr>
        <w:rPr>
          <w:rFonts w:ascii="Arial" w:cs="Arial" w:eastAsia="Arial" w:hAnsi="Arial"/>
        </w:rPr>
      </w:pPr>
      <w:r w:rsidDel="00000000" w:rsidR="00000000" w:rsidRPr="00000000">
        <w:rPr>
          <w:rFonts w:ascii="Arial" w:cs="Arial" w:eastAsia="Arial" w:hAnsi="Arial"/>
          <w:i w:val="1"/>
          <w:rtl w:val="0"/>
        </w:rPr>
        <w:t xml:space="preserve">Protocol 3: Delayed Non-Match to Sample (DNMS)</w:t>
      </w:r>
      <w:r w:rsidDel="00000000" w:rsidR="00000000" w:rsidRPr="00000000">
        <w:rPr>
          <w:rtl w:val="0"/>
        </w:rPr>
      </w:r>
    </w:p>
    <w:p w:rsidR="00000000" w:rsidDel="00000000" w:rsidP="00000000" w:rsidRDefault="00000000" w:rsidRPr="00000000" w14:paraId="000000DE">
      <w:pPr>
        <w:rPr>
          <w:rFonts w:ascii="Arial" w:cs="Arial" w:eastAsia="Arial" w:hAnsi="Arial"/>
        </w:rPr>
      </w:pPr>
      <w:r w:rsidDel="00000000" w:rsidR="00000000" w:rsidRPr="00000000">
        <w:rPr>
          <w:rtl w:val="0"/>
        </w:rPr>
      </w:r>
    </w:p>
    <w:p w:rsidR="00000000" w:rsidDel="00000000" w:rsidP="00000000" w:rsidRDefault="00000000" w:rsidRPr="00000000" w14:paraId="000000DF">
      <w:pPr>
        <w:rPr>
          <w:rFonts w:ascii="Arial" w:cs="Arial" w:eastAsia="Arial" w:hAnsi="Arial"/>
        </w:rPr>
      </w:pPr>
      <w:r w:rsidDel="00000000" w:rsidR="00000000" w:rsidRPr="00000000">
        <w:rPr>
          <w:rFonts w:ascii="Arial" w:cs="Arial" w:eastAsia="Arial" w:hAnsi="Arial"/>
          <w:rtl w:val="0"/>
        </w:rPr>
        <w:t xml:space="preserve">Delayed Non-Match to Sample (DNMS) is a task that is ideally suited to study working memory and recognition (Binder et al., 2008), but we decided to try it. This task involves trial-by-trial presentation of two stimuli separated by a stimulus-free delay interval. For any given trial, If the two pseudorandomly chosen pairs of stimuli were identical, then licks would not be rewarded. However, if the pair of stimuli were different, then licks would be rewarded with 2 µL water.</w:t>
      </w:r>
    </w:p>
    <w:p w:rsidR="00000000" w:rsidDel="00000000" w:rsidP="00000000" w:rsidRDefault="00000000" w:rsidRPr="00000000" w14:paraId="000000E0">
      <w:pPr>
        <w:rPr>
          <w:rFonts w:ascii="Arial" w:cs="Arial" w:eastAsia="Arial" w:hAnsi="Arial"/>
        </w:rPr>
      </w:pPr>
      <w:r w:rsidDel="00000000" w:rsidR="00000000" w:rsidRPr="00000000">
        <w:rPr>
          <w:rtl w:val="0"/>
        </w:rPr>
      </w:r>
    </w:p>
    <w:p w:rsidR="00000000" w:rsidDel="00000000" w:rsidP="00000000" w:rsidRDefault="00000000" w:rsidRPr="00000000" w14:paraId="000000E1">
      <w:pPr>
        <w:rPr>
          <w:rFonts w:ascii="Arial" w:cs="Arial" w:eastAsia="Arial" w:hAnsi="Arial"/>
        </w:rPr>
      </w:pPr>
      <w:r w:rsidDel="00000000" w:rsidR="00000000" w:rsidRPr="00000000">
        <w:rPr>
          <w:rFonts w:ascii="Arial" w:cs="Arial" w:eastAsia="Arial" w:hAnsi="Arial"/>
          <w:rtl w:val="0"/>
        </w:rPr>
        <w:t xml:space="preserve">We tried to incorporate more tones, in the hope that this may improve the chances of the animals focussing on the task specifics, instead of producing licks to just any particular stimulus.</w:t>
      </w:r>
    </w:p>
    <w:p w:rsidR="00000000" w:rsidDel="00000000" w:rsidP="00000000" w:rsidRDefault="00000000" w:rsidRPr="00000000" w14:paraId="000000E2">
      <w:pPr>
        <w:rPr>
          <w:rFonts w:ascii="Arial" w:cs="Arial" w:eastAsia="Arial" w:hAnsi="Arial"/>
        </w:rPr>
      </w:pPr>
      <w:r w:rsidDel="00000000" w:rsidR="00000000" w:rsidRPr="00000000">
        <w:rPr>
          <w:rtl w:val="0"/>
        </w:rPr>
      </w:r>
    </w:p>
    <w:p w:rsidR="00000000" w:rsidDel="00000000" w:rsidP="00000000" w:rsidRDefault="00000000" w:rsidRPr="00000000" w14:paraId="000000E3">
      <w:pPr>
        <w:rPr>
          <w:rFonts w:ascii="Arial" w:cs="Arial" w:eastAsia="Arial" w:hAnsi="Arial"/>
          <w:u w:val="single"/>
        </w:rPr>
      </w:pPr>
      <w:r w:rsidDel="00000000" w:rsidR="00000000" w:rsidRPr="00000000">
        <w:rPr>
          <w:rFonts w:ascii="Arial" w:cs="Arial" w:eastAsia="Arial" w:hAnsi="Arial"/>
          <w:rtl w:val="0"/>
        </w:rPr>
        <w:t xml:space="preserve">- Repertoire of Tones: 6000 Hz, 8500 Hz, 10000 Hz and 11500 Hz</w:t>
      </w:r>
      <w:r w:rsidDel="00000000" w:rsidR="00000000" w:rsidRPr="00000000">
        <w:rPr>
          <w:rtl w:val="0"/>
        </w:rPr>
      </w:r>
    </w:p>
    <w:p w:rsidR="00000000" w:rsidDel="00000000" w:rsidP="00000000" w:rsidRDefault="00000000" w:rsidRPr="00000000" w14:paraId="000000E4">
      <w:pPr>
        <w:rPr>
          <w:rFonts w:ascii="Arial" w:cs="Arial" w:eastAsia="Arial" w:hAnsi="Arial"/>
          <w:u w:val="single"/>
        </w:rPr>
      </w:pPr>
      <w:r w:rsidDel="00000000" w:rsidR="00000000" w:rsidRPr="00000000">
        <w:rPr>
          <w:rtl w:val="0"/>
        </w:rPr>
      </w:r>
    </w:p>
    <w:p w:rsidR="00000000" w:rsidDel="00000000" w:rsidP="00000000" w:rsidRDefault="00000000" w:rsidRPr="00000000" w14:paraId="000000E5">
      <w:pPr>
        <w:rPr>
          <w:rFonts w:ascii="Arial" w:cs="Arial" w:eastAsia="Arial" w:hAnsi="Arial"/>
        </w:rPr>
      </w:pPr>
      <w:r w:rsidDel="00000000" w:rsidR="00000000" w:rsidRPr="00000000">
        <w:rPr>
          <w:rFonts w:ascii="Arial" w:cs="Arial" w:eastAsia="Arial" w:hAnsi="Arial"/>
          <w:u w:val="single"/>
          <w:rtl w:val="0"/>
        </w:rPr>
        <w:t xml:space="preserve">Trial phases</w:t>
      </w:r>
      <w:r w:rsidDel="00000000" w:rsidR="00000000" w:rsidRPr="00000000">
        <w:rPr>
          <w:rFonts w:ascii="Arial" w:cs="Arial" w:eastAsia="Arial" w:hAnsi="Arial"/>
          <w:rtl w:val="0"/>
        </w:rPr>
        <w:t xml:space="preserve">:</w:t>
      </w:r>
    </w:p>
    <w:p w:rsidR="00000000" w:rsidDel="00000000" w:rsidP="00000000" w:rsidRDefault="00000000" w:rsidRPr="00000000" w14:paraId="000000E6">
      <w:pPr>
        <w:rPr>
          <w:rFonts w:ascii="Arial" w:cs="Arial" w:eastAsia="Arial" w:hAnsi="Arial"/>
        </w:rPr>
      </w:pPr>
      <w:r w:rsidDel="00000000" w:rsidR="00000000" w:rsidRPr="00000000">
        <w:rPr>
          <w:rtl w:val="0"/>
        </w:rPr>
      </w:r>
    </w:p>
    <w:p w:rsidR="00000000" w:rsidDel="00000000" w:rsidP="00000000" w:rsidRDefault="00000000" w:rsidRPr="00000000" w14:paraId="000000E7">
      <w:pPr>
        <w:numPr>
          <w:ilvl w:val="0"/>
          <w:numId w:val="6"/>
        </w:numPr>
        <w:ind w:left="720" w:hanging="360"/>
        <w:rPr>
          <w:rFonts w:ascii="Arial" w:cs="Arial" w:eastAsia="Arial" w:hAnsi="Arial"/>
          <w:u w:val="none"/>
        </w:rPr>
      </w:pPr>
      <w:r w:rsidDel="00000000" w:rsidR="00000000" w:rsidRPr="00000000">
        <w:rPr>
          <w:rFonts w:ascii="Arial" w:cs="Arial" w:eastAsia="Arial" w:hAnsi="Arial"/>
          <w:rtl w:val="0"/>
        </w:rPr>
        <w:t xml:space="preserve">Pre-Tone duration (ms): 1000 ms</w:t>
      </w:r>
    </w:p>
    <w:p w:rsidR="00000000" w:rsidDel="00000000" w:rsidP="00000000" w:rsidRDefault="00000000" w:rsidRPr="00000000" w14:paraId="000000E8">
      <w:pPr>
        <w:numPr>
          <w:ilvl w:val="0"/>
          <w:numId w:val="6"/>
        </w:numPr>
        <w:ind w:left="720" w:hanging="360"/>
        <w:rPr>
          <w:rFonts w:ascii="Arial" w:cs="Arial" w:eastAsia="Arial" w:hAnsi="Arial"/>
          <w:u w:val="none"/>
        </w:rPr>
      </w:pPr>
      <w:r w:rsidDel="00000000" w:rsidR="00000000" w:rsidRPr="00000000">
        <w:rPr>
          <w:rFonts w:ascii="Arial" w:cs="Arial" w:eastAsia="Arial" w:hAnsi="Arial"/>
          <w:rtl w:val="0"/>
        </w:rPr>
        <w:t xml:space="preserve">CS 1 duration (ms): 350 ms</w:t>
      </w:r>
    </w:p>
    <w:p w:rsidR="00000000" w:rsidDel="00000000" w:rsidP="00000000" w:rsidRDefault="00000000" w:rsidRPr="00000000" w14:paraId="000000E9">
      <w:pPr>
        <w:numPr>
          <w:ilvl w:val="0"/>
          <w:numId w:val="6"/>
        </w:numPr>
        <w:ind w:left="720" w:hanging="360"/>
        <w:rPr>
          <w:rFonts w:ascii="Arial" w:cs="Arial" w:eastAsia="Arial" w:hAnsi="Arial"/>
          <w:u w:val="none"/>
        </w:rPr>
      </w:pPr>
      <w:r w:rsidDel="00000000" w:rsidR="00000000" w:rsidRPr="00000000">
        <w:rPr>
          <w:rFonts w:ascii="Arial" w:cs="Arial" w:eastAsia="Arial" w:hAnsi="Arial"/>
          <w:rtl w:val="0"/>
        </w:rPr>
        <w:t xml:space="preserve">Delay Interval duration (ms): 250 ms</w:t>
      </w:r>
    </w:p>
    <w:p w:rsidR="00000000" w:rsidDel="00000000" w:rsidP="00000000" w:rsidRDefault="00000000" w:rsidRPr="00000000" w14:paraId="000000EA">
      <w:pPr>
        <w:numPr>
          <w:ilvl w:val="0"/>
          <w:numId w:val="6"/>
        </w:numPr>
        <w:ind w:left="720" w:hanging="360"/>
        <w:rPr>
          <w:rFonts w:ascii="Arial" w:cs="Arial" w:eastAsia="Arial" w:hAnsi="Arial"/>
          <w:u w:val="none"/>
        </w:rPr>
      </w:pPr>
      <w:r w:rsidDel="00000000" w:rsidR="00000000" w:rsidRPr="00000000">
        <w:rPr>
          <w:rFonts w:ascii="Arial" w:cs="Arial" w:eastAsia="Arial" w:hAnsi="Arial"/>
          <w:rtl w:val="0"/>
        </w:rPr>
        <w:t xml:space="preserve">CS 2 duration (ms): 350 ms (unless a correct lick is elicited during the presentation)</w:t>
      </w:r>
    </w:p>
    <w:p w:rsidR="00000000" w:rsidDel="00000000" w:rsidP="00000000" w:rsidRDefault="00000000" w:rsidRPr="00000000" w14:paraId="000000EB">
      <w:pPr>
        <w:numPr>
          <w:ilvl w:val="0"/>
          <w:numId w:val="6"/>
        </w:numPr>
        <w:ind w:left="720" w:hanging="360"/>
        <w:rPr>
          <w:rFonts w:ascii="Arial" w:cs="Arial" w:eastAsia="Arial" w:hAnsi="Arial"/>
          <w:u w:val="none"/>
        </w:rPr>
      </w:pPr>
      <w:r w:rsidDel="00000000" w:rsidR="00000000" w:rsidRPr="00000000">
        <w:rPr>
          <w:rFonts w:ascii="Arial" w:cs="Arial" w:eastAsia="Arial" w:hAnsi="Arial"/>
          <w:rtl w:val="0"/>
        </w:rPr>
        <w:t xml:space="preserve">ITI duration (s): randomized from 1 s to 3 s</w:t>
      </w:r>
    </w:p>
    <w:p w:rsidR="00000000" w:rsidDel="00000000" w:rsidP="00000000" w:rsidRDefault="00000000" w:rsidRPr="00000000" w14:paraId="000000EC">
      <w:pPr>
        <w:rPr>
          <w:rFonts w:ascii="Arial" w:cs="Arial" w:eastAsia="Arial" w:hAnsi="Arial"/>
        </w:rPr>
      </w:pPr>
      <w:r w:rsidDel="00000000" w:rsidR="00000000" w:rsidRPr="00000000">
        <w:rPr>
          <w:rtl w:val="0"/>
        </w:rPr>
      </w:r>
    </w:p>
    <w:p w:rsidR="00000000" w:rsidDel="00000000" w:rsidP="00000000" w:rsidRDefault="00000000" w:rsidRPr="00000000" w14:paraId="000000ED">
      <w:pPr>
        <w:rPr>
          <w:rFonts w:ascii="Arial" w:cs="Arial" w:eastAsia="Arial" w:hAnsi="Arial"/>
        </w:rPr>
      </w:pPr>
      <w:r w:rsidDel="00000000" w:rsidR="00000000" w:rsidRPr="00000000">
        <w:rPr>
          <w:rFonts w:ascii="Arial" w:cs="Arial" w:eastAsia="Arial" w:hAnsi="Arial"/>
          <w:rtl w:val="0"/>
        </w:rPr>
        <w:t xml:space="preserve">Punishment: Timeout Box (minimum of 3s of no licks to escape)</w:t>
      </w:r>
    </w:p>
    <w:p w:rsidR="00000000" w:rsidDel="00000000" w:rsidP="00000000" w:rsidRDefault="00000000" w:rsidRPr="00000000" w14:paraId="000000EE">
      <w:pPr>
        <w:rPr>
          <w:rFonts w:ascii="Arial" w:cs="Arial" w:eastAsia="Arial" w:hAnsi="Arial"/>
        </w:rPr>
      </w:pPr>
      <w:r w:rsidDel="00000000" w:rsidR="00000000" w:rsidRPr="00000000">
        <w:rPr>
          <w:rtl w:val="0"/>
        </w:rPr>
      </w:r>
    </w:p>
    <w:p w:rsidR="00000000" w:rsidDel="00000000" w:rsidP="00000000" w:rsidRDefault="00000000" w:rsidRPr="00000000" w14:paraId="000000EF">
      <w:pPr>
        <w:rPr>
          <w:rFonts w:ascii="Arial" w:cs="Arial" w:eastAsia="Arial" w:hAnsi="Arial"/>
        </w:rPr>
      </w:pPr>
      <w:r w:rsidDel="00000000" w:rsidR="00000000" w:rsidRPr="00000000">
        <w:rPr>
          <w:rFonts w:ascii="Arial" w:cs="Arial" w:eastAsia="Arial" w:hAnsi="Arial"/>
          <w:rtl w:val="0"/>
        </w:rPr>
        <w:t xml:space="preserve">Reward: 2 µL of water</w:t>
      </w:r>
    </w:p>
    <w:p w:rsidR="00000000" w:rsidDel="00000000" w:rsidP="00000000" w:rsidRDefault="00000000" w:rsidRPr="00000000" w14:paraId="000000F0">
      <w:pPr>
        <w:rPr>
          <w:rFonts w:ascii="Arial" w:cs="Arial" w:eastAsia="Arial" w:hAnsi="Arial"/>
        </w:rPr>
      </w:pPr>
      <w:r w:rsidDel="00000000" w:rsidR="00000000" w:rsidRPr="00000000">
        <w:rPr>
          <w:rtl w:val="0"/>
        </w:rPr>
      </w:r>
    </w:p>
    <w:p w:rsidR="00000000" w:rsidDel="00000000" w:rsidP="00000000" w:rsidRDefault="00000000" w:rsidRPr="00000000" w14:paraId="000000F1">
      <w:pPr>
        <w:rPr>
          <w:rFonts w:ascii="Arial" w:cs="Arial" w:eastAsia="Arial" w:hAnsi="Arial"/>
          <w:u w:val="single"/>
        </w:rPr>
      </w:pPr>
      <w:r w:rsidDel="00000000" w:rsidR="00000000" w:rsidRPr="00000000">
        <w:rPr>
          <w:rFonts w:ascii="Arial" w:cs="Arial" w:eastAsia="Arial" w:hAnsi="Arial"/>
          <w:u w:val="single"/>
          <w:rtl w:val="0"/>
        </w:rPr>
        <w:t xml:space="preserve">Results</w:t>
      </w:r>
    </w:p>
    <w:p w:rsidR="00000000" w:rsidDel="00000000" w:rsidP="00000000" w:rsidRDefault="00000000" w:rsidRPr="00000000" w14:paraId="000000F2">
      <w:pPr>
        <w:rPr>
          <w:rFonts w:ascii="Arial" w:cs="Arial" w:eastAsia="Arial" w:hAnsi="Arial"/>
        </w:rPr>
      </w:pPr>
      <w:r w:rsidDel="00000000" w:rsidR="00000000" w:rsidRPr="00000000">
        <w:rPr>
          <w:rFonts w:ascii="Arial" w:cs="Arial" w:eastAsia="Arial" w:hAnsi="Arial"/>
          <w:rtl w:val="0"/>
        </w:rPr>
        <w:t xml:space="preserve">&gt;70-80% of the trials had to be aborted because the animals would not withhold licking after the 1st of the pair of tones was presented. This did not change even after 7 days (sessions) of training.</w:t>
      </w:r>
    </w:p>
    <w:p w:rsidR="00000000" w:rsidDel="00000000" w:rsidP="00000000" w:rsidRDefault="00000000" w:rsidRPr="00000000" w14:paraId="000000F3">
      <w:pPr>
        <w:rPr>
          <w:rFonts w:ascii="Arial" w:cs="Arial" w:eastAsia="Arial" w:hAnsi="Arial"/>
        </w:rPr>
      </w:pPr>
      <w:r w:rsidDel="00000000" w:rsidR="00000000" w:rsidRPr="00000000">
        <w:rPr>
          <w:rtl w:val="0"/>
        </w:rPr>
      </w:r>
    </w:p>
    <w:p w:rsidR="00000000" w:rsidDel="00000000" w:rsidP="00000000" w:rsidRDefault="00000000" w:rsidRPr="00000000" w14:paraId="000000F4">
      <w:pPr>
        <w:rPr>
          <w:rFonts w:ascii="Arial" w:cs="Arial" w:eastAsia="Arial" w:hAnsi="Arial"/>
        </w:rPr>
      </w:pPr>
      <w:r w:rsidDel="00000000" w:rsidR="00000000" w:rsidRPr="00000000">
        <w:rPr>
          <w:rFonts w:ascii="Arial" w:cs="Arial" w:eastAsia="Arial" w:hAnsi="Arial"/>
          <w:u w:val="single"/>
          <w:rtl w:val="0"/>
        </w:rPr>
        <w:t xml:space="preserve">Total animals trained</w:t>
      </w:r>
      <w:r w:rsidDel="00000000" w:rsidR="00000000" w:rsidRPr="00000000">
        <w:rPr>
          <w:rFonts w:ascii="Arial" w:cs="Arial" w:eastAsia="Arial" w:hAnsi="Arial"/>
          <w:rtl w:val="0"/>
        </w:rPr>
        <w:t xml:space="preserve">: 6</w:t>
      </w:r>
    </w:p>
    <w:p w:rsidR="00000000" w:rsidDel="00000000" w:rsidP="00000000" w:rsidRDefault="00000000" w:rsidRPr="00000000" w14:paraId="000000F5">
      <w:pPr>
        <w:rPr>
          <w:rFonts w:ascii="Arial" w:cs="Arial" w:eastAsia="Arial" w:hAnsi="Arial"/>
          <w:u w:val="single"/>
        </w:rPr>
      </w:pPr>
      <w:r w:rsidDel="00000000" w:rsidR="00000000" w:rsidRPr="00000000">
        <w:rPr>
          <w:rtl w:val="0"/>
        </w:rPr>
      </w:r>
    </w:p>
    <w:p w:rsidR="00000000" w:rsidDel="00000000" w:rsidP="00000000" w:rsidRDefault="00000000" w:rsidRPr="00000000" w14:paraId="000000F6">
      <w:pPr>
        <w:rPr>
          <w:rFonts w:ascii="Arial" w:cs="Arial" w:eastAsia="Arial" w:hAnsi="Arial"/>
        </w:rPr>
      </w:pPr>
      <w:r w:rsidDel="00000000" w:rsidR="00000000" w:rsidRPr="00000000">
        <w:rPr>
          <w:rFonts w:ascii="Arial" w:cs="Arial" w:eastAsia="Arial" w:hAnsi="Arial"/>
          <w:u w:val="single"/>
          <w:rtl w:val="0"/>
        </w:rPr>
        <w:t xml:space="preserve">Conclusion</w:t>
      </w:r>
      <w:r w:rsidDel="00000000" w:rsidR="00000000" w:rsidRPr="00000000">
        <w:rPr>
          <w:rFonts w:ascii="Arial" w:cs="Arial" w:eastAsia="Arial" w:hAnsi="Arial"/>
          <w:rtl w:val="0"/>
        </w:rPr>
        <w:t xml:space="preserve">: Fail</w:t>
      </w:r>
    </w:p>
    <w:p w:rsidR="00000000" w:rsidDel="00000000" w:rsidP="00000000" w:rsidRDefault="00000000" w:rsidRPr="00000000" w14:paraId="000000F7">
      <w:pPr>
        <w:rPr>
          <w:rFonts w:ascii="Arial" w:cs="Arial" w:eastAsia="Arial" w:hAnsi="Arial"/>
          <w:i w:val="1"/>
        </w:rPr>
      </w:pPr>
      <w:r w:rsidDel="00000000" w:rsidR="00000000" w:rsidRPr="00000000">
        <w:rPr>
          <w:rtl w:val="0"/>
        </w:rPr>
      </w:r>
    </w:p>
    <w:p w:rsidR="00000000" w:rsidDel="00000000" w:rsidP="00000000" w:rsidRDefault="00000000" w:rsidRPr="00000000" w14:paraId="000000F8">
      <w:pPr>
        <w:rPr>
          <w:rFonts w:ascii="Arial" w:cs="Arial" w:eastAsia="Arial" w:hAnsi="Arial"/>
          <w:i w:val="1"/>
        </w:rPr>
      </w:pPr>
      <w:r w:rsidDel="00000000" w:rsidR="00000000" w:rsidRPr="00000000">
        <w:rPr>
          <w:rFonts w:ascii="Arial" w:cs="Arial" w:eastAsia="Arial" w:hAnsi="Arial"/>
          <w:i w:val="1"/>
          <w:rtl w:val="0"/>
        </w:rPr>
        <w:t xml:space="preserve">Protocol 4: Go/No-Go Task</w:t>
      </w:r>
    </w:p>
    <w:p w:rsidR="00000000" w:rsidDel="00000000" w:rsidP="00000000" w:rsidRDefault="00000000" w:rsidRPr="00000000" w14:paraId="000000F9">
      <w:pPr>
        <w:rPr>
          <w:rFonts w:ascii="Arial" w:cs="Arial" w:eastAsia="Arial" w:hAnsi="Arial"/>
          <w:i w:val="1"/>
        </w:rPr>
      </w:pPr>
      <w:r w:rsidDel="00000000" w:rsidR="00000000" w:rsidRPr="00000000">
        <w:rPr>
          <w:rtl w:val="0"/>
        </w:rPr>
      </w:r>
    </w:p>
    <w:p w:rsidR="00000000" w:rsidDel="00000000" w:rsidP="00000000" w:rsidRDefault="00000000" w:rsidRPr="00000000" w14:paraId="000000FA">
      <w:pPr>
        <w:rPr>
          <w:rFonts w:ascii="Arial" w:cs="Arial" w:eastAsia="Arial" w:hAnsi="Arial"/>
        </w:rPr>
      </w:pPr>
      <w:r w:rsidDel="00000000" w:rsidR="00000000" w:rsidRPr="00000000">
        <w:rPr>
          <w:rFonts w:ascii="Arial" w:cs="Arial" w:eastAsia="Arial" w:hAnsi="Arial"/>
          <w:rtl w:val="0"/>
        </w:rPr>
        <w:t xml:space="preserve">In an attempt to simplify the behavioural task, we decided to reconfigure the DNMS task to a simpler Go/No-Go task. Here, we would again present the animal with two stimuli, but with the only condition being that the animal would have to lick after the second stimulus, and not before. This simplifies the behaviour to a certain extent, because the animals need only use the first stimulus as a cue for the second. Failure to perform this task could more easily then be attributed to a lack of attention in that trial. Only the data from the trials where the animal succeeds to do the task would be considered for analysis. Training related changes in actual stimulus representations would be carefully dissected out. Furthermore, such a task would control for the behavioural state of the animal and help provide important datasets.</w:t>
      </w:r>
    </w:p>
    <w:p w:rsidR="00000000" w:rsidDel="00000000" w:rsidP="00000000" w:rsidRDefault="00000000" w:rsidRPr="00000000" w14:paraId="000000FB">
      <w:pPr>
        <w:rPr>
          <w:rFonts w:ascii="Arial" w:cs="Arial" w:eastAsia="Arial" w:hAnsi="Arial"/>
        </w:rPr>
      </w:pPr>
      <w:r w:rsidDel="00000000" w:rsidR="00000000" w:rsidRPr="00000000">
        <w:rPr>
          <w:rtl w:val="0"/>
        </w:rPr>
      </w:r>
    </w:p>
    <w:p w:rsidR="00000000" w:rsidDel="00000000" w:rsidP="00000000" w:rsidRDefault="00000000" w:rsidRPr="00000000" w14:paraId="000000FC">
      <w:pPr>
        <w:rPr>
          <w:rFonts w:ascii="Arial" w:cs="Arial" w:eastAsia="Arial" w:hAnsi="Arial"/>
        </w:rPr>
      </w:pPr>
      <w:r w:rsidDel="00000000" w:rsidR="00000000" w:rsidRPr="00000000">
        <w:rPr>
          <w:rFonts w:ascii="Arial" w:cs="Arial" w:eastAsia="Arial" w:hAnsi="Arial"/>
          <w:rtl w:val="0"/>
        </w:rPr>
        <w:t xml:space="preserve">In terms of imaging, we hoped to use the no-go stimulus to record a clean stimulus response without the possible contamination of movement (licking behaviour), and the go stimulus to verify attention.</w:t>
      </w:r>
    </w:p>
    <w:p w:rsidR="00000000" w:rsidDel="00000000" w:rsidP="00000000" w:rsidRDefault="00000000" w:rsidRPr="00000000" w14:paraId="000000FD">
      <w:pPr>
        <w:rPr>
          <w:rFonts w:ascii="Arial" w:cs="Arial" w:eastAsia="Arial" w:hAnsi="Arial"/>
        </w:rPr>
      </w:pPr>
      <w:r w:rsidDel="00000000" w:rsidR="00000000" w:rsidRPr="00000000">
        <w:rPr>
          <w:rtl w:val="0"/>
        </w:rPr>
      </w:r>
    </w:p>
    <w:p w:rsidR="00000000" w:rsidDel="00000000" w:rsidP="00000000" w:rsidRDefault="00000000" w:rsidRPr="00000000" w14:paraId="000000FE">
      <w:pPr>
        <w:rPr>
          <w:rFonts w:ascii="Arial" w:cs="Arial" w:eastAsia="Arial" w:hAnsi="Arial"/>
        </w:rPr>
      </w:pPr>
      <w:r w:rsidDel="00000000" w:rsidR="00000000" w:rsidRPr="00000000">
        <w:rPr>
          <w:rtl w:val="0"/>
        </w:rPr>
      </w:r>
    </w:p>
    <w:p w:rsidR="00000000" w:rsidDel="00000000" w:rsidP="00000000" w:rsidRDefault="00000000" w:rsidRPr="00000000" w14:paraId="000000FF">
      <w:pPr>
        <w:rPr>
          <w:rFonts w:ascii="Arial" w:cs="Arial" w:eastAsia="Arial" w:hAnsi="Arial"/>
        </w:rPr>
      </w:pPr>
      <w:r w:rsidDel="00000000" w:rsidR="00000000" w:rsidRPr="00000000">
        <w:rPr>
          <w:rFonts w:ascii="Arial" w:cs="Arial" w:eastAsia="Arial" w:hAnsi="Arial"/>
        </w:rPr>
        <w:drawing>
          <wp:inline distB="0" distT="0" distL="0" distR="0">
            <wp:extent cx="5270500" cy="4080435"/>
            <wp:effectExtent b="0" l="0" r="0" t="0"/>
            <wp:docPr id="4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270500" cy="408043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Arial" w:cs="Arial" w:eastAsia="Arial" w:hAnsi="Arial"/>
        </w:rPr>
      </w:pPr>
      <w:r w:rsidDel="00000000" w:rsidR="00000000" w:rsidRPr="00000000">
        <w:rPr>
          <w:rFonts w:ascii="Arial" w:cs="Arial" w:eastAsia="Arial" w:hAnsi="Arial"/>
          <w:rtl w:val="0"/>
        </w:rPr>
        <w:t xml:space="preserve">Figure: Schematic representation of the experimental setup for a simple detection task where the animal must perform a lick upon correctly detecting the presence of the conditioned stimulus (CS; from a range of </w:t>
      </w:r>
      <w:sdt>
        <w:sdtPr>
          <w:tag w:val="goog_rdk_3"/>
        </w:sdtPr>
        <w:sdtContent>
          <w:commentRangeStart w:id="0"/>
        </w:sdtContent>
      </w:sdt>
      <w:r w:rsidDel="00000000" w:rsidR="00000000" w:rsidRPr="00000000">
        <w:rPr>
          <w:rFonts w:ascii="Arial" w:cs="Arial" w:eastAsia="Arial" w:hAnsi="Arial"/>
          <w:rtl w:val="0"/>
        </w:rPr>
        <w:t xml:space="preserve">modalities</w:t>
      </w:r>
      <w:commentRangeEnd w:id="0"/>
      <w:r w:rsidDel="00000000" w:rsidR="00000000" w:rsidRPr="00000000">
        <w:commentReference w:id="0"/>
      </w:r>
      <w:r w:rsidDel="00000000" w:rsidR="00000000" w:rsidRPr="00000000">
        <w:rPr>
          <w:rFonts w:ascii="Arial" w:cs="Arial" w:eastAsia="Arial" w:hAnsi="Arial"/>
          <w:rtl w:val="0"/>
        </w:rPr>
        <w:t xml:space="preserve">).</w:t>
      </w:r>
    </w:p>
    <w:p w:rsidR="00000000" w:rsidDel="00000000" w:rsidP="00000000" w:rsidRDefault="00000000" w:rsidRPr="00000000" w14:paraId="00000101">
      <w:pPr>
        <w:rPr>
          <w:rFonts w:ascii="Arial" w:cs="Arial" w:eastAsia="Arial" w:hAnsi="Arial"/>
        </w:rPr>
      </w:pPr>
      <w:r w:rsidDel="00000000" w:rsidR="00000000" w:rsidRPr="00000000">
        <w:rPr>
          <w:rtl w:val="0"/>
        </w:rPr>
      </w:r>
    </w:p>
    <w:p w:rsidR="00000000" w:rsidDel="00000000" w:rsidP="00000000" w:rsidRDefault="00000000" w:rsidRPr="00000000" w14:paraId="00000102">
      <w:pPr>
        <w:rPr>
          <w:rFonts w:ascii="Arial" w:cs="Arial" w:eastAsia="Arial" w:hAnsi="Arial"/>
        </w:rPr>
      </w:pPr>
      <w:r w:rsidDel="00000000" w:rsidR="00000000" w:rsidRPr="00000000">
        <w:rPr>
          <w:rFonts w:ascii="Arial" w:cs="Arial" w:eastAsia="Arial" w:hAnsi="Arial"/>
          <w:rtl w:val="0"/>
        </w:rPr>
        <w:t xml:space="preserve">Trials were designed to go through the following phases and have the animal graduate to subsequent phases, only after correctly performing the behaviour:</w:t>
      </w:r>
    </w:p>
    <w:p w:rsidR="00000000" w:rsidDel="00000000" w:rsidP="00000000" w:rsidRDefault="00000000" w:rsidRPr="00000000" w14:paraId="00000103">
      <w:pPr>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Pre-Tone: Stimulus-free period where the animal must not perform a lick</w:t>
      </w:r>
    </w:p>
    <w:p w:rsidR="00000000" w:rsidDel="00000000" w:rsidP="00000000" w:rsidRDefault="00000000" w:rsidRPr="00000000" w14:paraId="00000104">
      <w:pPr>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No-Go Tone: a 7kHz tone period where the animal must not perform a lick</w:t>
      </w:r>
    </w:p>
    <w:p w:rsidR="00000000" w:rsidDel="00000000" w:rsidP="00000000" w:rsidRDefault="00000000" w:rsidRPr="00000000" w14:paraId="00000105">
      <w:pPr>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Go Tone: a 10kHz tone period where the animal must perform a lick</w:t>
      </w:r>
    </w:p>
    <w:p w:rsidR="00000000" w:rsidDel="00000000" w:rsidP="00000000" w:rsidRDefault="00000000" w:rsidRPr="00000000" w14:paraId="00000106">
      <w:pPr>
        <w:rPr>
          <w:rFonts w:ascii="Arial" w:cs="Arial" w:eastAsia="Arial" w:hAnsi="Arial"/>
        </w:rPr>
      </w:pPr>
      <w:r w:rsidDel="00000000" w:rsidR="00000000" w:rsidRPr="00000000">
        <w:rPr>
          <w:rFonts w:ascii="Arial" w:cs="Arial" w:eastAsia="Arial" w:hAnsi="Arial"/>
          <w:rtl w:val="0"/>
        </w:rPr>
        <w:t xml:space="preserve">If the animal would perform an incorrect lick, the particular phase currently occurring was restarted. Only licks to the Go tone were rewarded.</w:t>
      </w:r>
    </w:p>
    <w:p w:rsidR="00000000" w:rsidDel="00000000" w:rsidP="00000000" w:rsidRDefault="00000000" w:rsidRPr="00000000" w14:paraId="00000107">
      <w:pPr>
        <w:rPr>
          <w:rFonts w:ascii="Arial" w:cs="Arial" w:eastAsia="Arial" w:hAnsi="Arial"/>
        </w:rPr>
      </w:pPr>
      <w:r w:rsidDel="00000000" w:rsidR="00000000" w:rsidRPr="00000000">
        <w:rPr>
          <w:rtl w:val="0"/>
        </w:rPr>
      </w:r>
    </w:p>
    <w:p w:rsidR="00000000" w:rsidDel="00000000" w:rsidP="00000000" w:rsidRDefault="00000000" w:rsidRPr="00000000" w14:paraId="00000108">
      <w:pPr>
        <w:rPr>
          <w:rFonts w:ascii="Arial" w:cs="Arial" w:eastAsia="Arial" w:hAnsi="Arial"/>
        </w:rPr>
      </w:pPr>
      <w:r w:rsidDel="00000000" w:rsidR="00000000" w:rsidRPr="00000000">
        <w:rPr>
          <w:rtl w:val="0"/>
        </w:rPr>
      </w:r>
    </w:p>
    <w:p w:rsidR="00000000" w:rsidDel="00000000" w:rsidP="00000000" w:rsidRDefault="00000000" w:rsidRPr="00000000" w14:paraId="00000109">
      <w:pPr>
        <w:rPr>
          <w:rFonts w:ascii="Arial" w:cs="Arial" w:eastAsia="Arial" w:hAnsi="Arial"/>
        </w:rPr>
      </w:pPr>
      <w:r w:rsidDel="00000000" w:rsidR="00000000" w:rsidRPr="00000000">
        <w:rPr>
          <w:rtl w:val="0"/>
        </w:rPr>
      </w:r>
    </w:p>
    <w:p w:rsidR="00000000" w:rsidDel="00000000" w:rsidP="00000000" w:rsidRDefault="00000000" w:rsidRPr="00000000" w14:paraId="0000010A">
      <w:pPr>
        <w:rPr>
          <w:rFonts w:ascii="Arial" w:cs="Arial" w:eastAsia="Arial" w:hAnsi="Arial"/>
        </w:rPr>
      </w:pPr>
      <w:r w:rsidDel="00000000" w:rsidR="00000000" w:rsidRPr="00000000">
        <w:rPr>
          <w:rFonts w:ascii="Arial" w:cs="Arial" w:eastAsia="Arial" w:hAnsi="Arial"/>
        </w:rPr>
        <w:drawing>
          <wp:inline distB="0" distT="0" distL="0" distR="0">
            <wp:extent cx="5005388" cy="2081807"/>
            <wp:effectExtent b="0" l="0" r="0" t="0"/>
            <wp:docPr id="5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005388" cy="208180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Arial" w:cs="Arial" w:eastAsia="Arial" w:hAnsi="Arial"/>
        </w:rPr>
      </w:pPr>
      <w:r w:rsidDel="00000000" w:rsidR="00000000" w:rsidRPr="00000000">
        <w:rPr>
          <w:rFonts w:ascii="Arial" w:cs="Arial" w:eastAsia="Arial" w:hAnsi="Arial"/>
          <w:rtl w:val="0"/>
        </w:rPr>
        <w:t xml:space="preserve">Figure: Typical trial structure with the various phases and lick dependent relationships.</w:t>
      </w:r>
    </w:p>
    <w:p w:rsidR="00000000" w:rsidDel="00000000" w:rsidP="00000000" w:rsidRDefault="00000000" w:rsidRPr="00000000" w14:paraId="0000010C">
      <w:pPr>
        <w:rPr>
          <w:rFonts w:ascii="Arial" w:cs="Arial" w:eastAsia="Arial" w:hAnsi="Arial"/>
          <w:u w:val="single"/>
        </w:rPr>
      </w:pPr>
      <w:r w:rsidDel="00000000" w:rsidR="00000000" w:rsidRPr="00000000">
        <w:rPr>
          <w:rtl w:val="0"/>
        </w:rPr>
      </w:r>
    </w:p>
    <w:p w:rsidR="00000000" w:rsidDel="00000000" w:rsidP="00000000" w:rsidRDefault="00000000" w:rsidRPr="00000000" w14:paraId="0000010D">
      <w:pPr>
        <w:rPr>
          <w:rFonts w:ascii="Arial" w:cs="Arial" w:eastAsia="Arial" w:hAnsi="Arial"/>
        </w:rPr>
      </w:pPr>
      <w:r w:rsidDel="00000000" w:rsidR="00000000" w:rsidRPr="00000000">
        <w:rPr>
          <w:rtl w:val="0"/>
        </w:rPr>
      </w:r>
    </w:p>
    <w:p w:rsidR="00000000" w:rsidDel="00000000" w:rsidP="00000000" w:rsidRDefault="00000000" w:rsidRPr="00000000" w14:paraId="0000010E">
      <w:pPr>
        <w:rPr>
          <w:rFonts w:ascii="Arial" w:cs="Arial" w:eastAsia="Arial" w:hAnsi="Arial"/>
          <w:u w:val="single"/>
        </w:rPr>
      </w:pPr>
      <w:r w:rsidDel="00000000" w:rsidR="00000000" w:rsidRPr="00000000">
        <w:rPr>
          <w:rFonts w:ascii="Arial" w:cs="Arial" w:eastAsia="Arial" w:hAnsi="Arial"/>
          <w:u w:val="single"/>
          <w:rtl w:val="0"/>
        </w:rPr>
        <w:t xml:space="preserve">Results</w:t>
      </w:r>
    </w:p>
    <w:p w:rsidR="00000000" w:rsidDel="00000000" w:rsidP="00000000" w:rsidRDefault="00000000" w:rsidRPr="00000000" w14:paraId="0000010F">
      <w:pPr>
        <w:rPr>
          <w:rFonts w:ascii="Arial" w:cs="Arial" w:eastAsia="Arial" w:hAnsi="Arial"/>
        </w:rPr>
      </w:pPr>
      <w:r w:rsidDel="00000000" w:rsidR="00000000" w:rsidRPr="00000000">
        <w:rPr>
          <w:rtl w:val="0"/>
        </w:rPr>
      </w:r>
    </w:p>
    <w:p w:rsidR="00000000" w:rsidDel="00000000" w:rsidP="00000000" w:rsidRDefault="00000000" w:rsidRPr="00000000" w14:paraId="00000110">
      <w:pPr>
        <w:rPr>
          <w:rFonts w:ascii="Arial" w:cs="Arial" w:eastAsia="Arial" w:hAnsi="Arial"/>
        </w:rPr>
      </w:pPr>
      <w:r w:rsidDel="00000000" w:rsidR="00000000" w:rsidRPr="00000000">
        <w:rPr>
          <w:rFonts w:ascii="Arial" w:cs="Arial" w:eastAsia="Arial" w:hAnsi="Arial"/>
        </w:rPr>
        <w:drawing>
          <wp:inline distB="0" distT="0" distL="0" distR="0">
            <wp:extent cx="5072063" cy="3620243"/>
            <wp:effectExtent b="0" l="0" r="0" t="0"/>
            <wp:docPr id="5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072063" cy="362024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Arial" w:cs="Arial" w:eastAsia="Arial" w:hAnsi="Arial"/>
        </w:rPr>
      </w:pPr>
      <w:r w:rsidDel="00000000" w:rsidR="00000000" w:rsidRPr="00000000">
        <w:rPr>
          <w:rtl w:val="0"/>
        </w:rPr>
      </w:r>
    </w:p>
    <w:p w:rsidR="00000000" w:rsidDel="00000000" w:rsidP="00000000" w:rsidRDefault="00000000" w:rsidRPr="00000000" w14:paraId="00000112">
      <w:pPr>
        <w:rPr>
          <w:rFonts w:ascii="Arial" w:cs="Arial" w:eastAsia="Arial" w:hAnsi="Arial"/>
        </w:rPr>
      </w:pPr>
      <w:r w:rsidDel="00000000" w:rsidR="00000000" w:rsidRPr="00000000">
        <w:rPr>
          <w:rFonts w:ascii="Arial" w:cs="Arial" w:eastAsia="Arial" w:hAnsi="Arial"/>
          <w:rtl w:val="0"/>
        </w:rPr>
        <w:t xml:space="preserve">Figure: Performance traces for all the animals individually shown in dashed grey lines. Mean + SEM in black.</w:t>
      </w:r>
    </w:p>
    <w:p w:rsidR="00000000" w:rsidDel="00000000" w:rsidP="00000000" w:rsidRDefault="00000000" w:rsidRPr="00000000" w14:paraId="00000113">
      <w:pPr>
        <w:rPr>
          <w:rFonts w:ascii="Arial" w:cs="Arial" w:eastAsia="Arial" w:hAnsi="Arial"/>
        </w:rPr>
      </w:pPr>
      <w:r w:rsidDel="00000000" w:rsidR="00000000" w:rsidRPr="00000000">
        <w:rPr>
          <w:rtl w:val="0"/>
        </w:rPr>
      </w:r>
    </w:p>
    <w:p w:rsidR="00000000" w:rsidDel="00000000" w:rsidP="00000000" w:rsidRDefault="00000000" w:rsidRPr="00000000" w14:paraId="00000114">
      <w:pPr>
        <w:rPr>
          <w:rFonts w:ascii="Arial" w:cs="Arial" w:eastAsia="Arial" w:hAnsi="Arial"/>
        </w:rPr>
      </w:pPr>
      <w:r w:rsidDel="00000000" w:rsidR="00000000" w:rsidRPr="00000000">
        <w:rPr>
          <w:rFonts w:ascii="Arial" w:cs="Arial" w:eastAsia="Arial" w:hAnsi="Arial"/>
          <w:rtl w:val="0"/>
        </w:rPr>
        <w:t xml:space="preserve">The behavioural performance improves only after several sessions of training (~3-4 sessions). This is primarily due to an increase in the percentage of trials with a correct Go tone lick, as shown below.</w:t>
      </w:r>
    </w:p>
    <w:p w:rsidR="00000000" w:rsidDel="00000000" w:rsidP="00000000" w:rsidRDefault="00000000" w:rsidRPr="00000000" w14:paraId="00000115">
      <w:pPr>
        <w:rPr>
          <w:rFonts w:ascii="Arial" w:cs="Arial" w:eastAsia="Arial" w:hAnsi="Arial"/>
        </w:rPr>
      </w:pPr>
      <w:r w:rsidDel="00000000" w:rsidR="00000000" w:rsidRPr="00000000">
        <w:rPr>
          <w:rtl w:val="0"/>
        </w:rPr>
      </w:r>
    </w:p>
    <w:p w:rsidR="00000000" w:rsidDel="00000000" w:rsidP="00000000" w:rsidRDefault="00000000" w:rsidRPr="00000000" w14:paraId="00000116">
      <w:pPr>
        <w:rPr>
          <w:rFonts w:ascii="Arial" w:cs="Arial" w:eastAsia="Arial" w:hAnsi="Arial"/>
        </w:rPr>
      </w:pPr>
      <w:r w:rsidDel="00000000" w:rsidR="00000000" w:rsidRPr="00000000">
        <w:rPr>
          <w:rtl w:val="0"/>
        </w:rPr>
      </w:r>
    </w:p>
    <w:p w:rsidR="00000000" w:rsidDel="00000000" w:rsidP="00000000" w:rsidRDefault="00000000" w:rsidRPr="00000000" w14:paraId="00000117">
      <w:pPr>
        <w:rPr>
          <w:rFonts w:ascii="Arial" w:cs="Arial" w:eastAsia="Arial" w:hAnsi="Arial"/>
        </w:rPr>
      </w:pPr>
      <w:r w:rsidDel="00000000" w:rsidR="00000000" w:rsidRPr="00000000">
        <w:rPr>
          <w:rFonts w:ascii="Arial" w:cs="Arial" w:eastAsia="Arial" w:hAnsi="Arial"/>
        </w:rPr>
        <w:drawing>
          <wp:inline distB="0" distT="0" distL="0" distR="0">
            <wp:extent cx="5270500" cy="3139625"/>
            <wp:effectExtent b="0" l="0" r="0" t="0"/>
            <wp:docPr id="4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270500" cy="31396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rFonts w:ascii="Arial" w:cs="Arial" w:eastAsia="Arial" w:hAnsi="Arial"/>
        </w:rPr>
      </w:pPr>
      <w:r w:rsidDel="00000000" w:rsidR="00000000" w:rsidRPr="00000000">
        <w:rPr>
          <w:rFonts w:ascii="Arial" w:cs="Arial" w:eastAsia="Arial" w:hAnsi="Arial"/>
          <w:rtl w:val="0"/>
        </w:rPr>
        <w:t xml:space="preserve">Figure: Mean Performance (%) and Mean Go Tone Lick Percentage (%) with Session for the Go/No-Go Task, plotted in black and green, respectively.</w:t>
      </w:r>
    </w:p>
    <w:p w:rsidR="00000000" w:rsidDel="00000000" w:rsidP="00000000" w:rsidRDefault="00000000" w:rsidRPr="00000000" w14:paraId="00000119">
      <w:pPr>
        <w:rPr>
          <w:rFonts w:ascii="Arial" w:cs="Arial" w:eastAsia="Arial" w:hAnsi="Arial"/>
        </w:rPr>
      </w:pPr>
      <w:r w:rsidDel="00000000" w:rsidR="00000000" w:rsidRPr="00000000">
        <w:rPr>
          <w:rtl w:val="0"/>
        </w:rPr>
      </w:r>
    </w:p>
    <w:p w:rsidR="00000000" w:rsidDel="00000000" w:rsidP="00000000" w:rsidRDefault="00000000" w:rsidRPr="00000000" w14:paraId="0000011A">
      <w:pPr>
        <w:rPr>
          <w:rFonts w:ascii="Arial" w:cs="Arial" w:eastAsia="Arial" w:hAnsi="Arial"/>
        </w:rPr>
      </w:pPr>
      <w:r w:rsidDel="00000000" w:rsidR="00000000" w:rsidRPr="00000000">
        <w:rPr>
          <w:rFonts w:ascii="Arial" w:cs="Arial" w:eastAsia="Arial" w:hAnsi="Arial"/>
          <w:rtl w:val="0"/>
        </w:rPr>
        <w:t xml:space="preserve">However, a plot of the lick histogram for the various trial phases revealed that despite reaching the maximum success rate, the animals continued to lick during the No-Go tone phase (incorrect lick) for a long duration of time (Figure 9). There was no difference in the amounts of time spent in the Pre-Tone or No-Go Tone phases. This suggested that the animals did not discriminate between the Go and No-Go tones. Accordingly, the current protocol was not being learnt as expected.</w:t>
      </w:r>
    </w:p>
    <w:p w:rsidR="00000000" w:rsidDel="00000000" w:rsidP="00000000" w:rsidRDefault="00000000" w:rsidRPr="00000000" w14:paraId="0000011B">
      <w:pPr>
        <w:rPr>
          <w:rFonts w:ascii="Arial" w:cs="Arial" w:eastAsia="Arial" w:hAnsi="Arial"/>
        </w:rPr>
      </w:pPr>
      <w:r w:rsidDel="00000000" w:rsidR="00000000" w:rsidRPr="00000000">
        <w:rPr>
          <w:rFonts w:ascii="Arial" w:cs="Arial" w:eastAsia="Arial" w:hAnsi="Arial"/>
        </w:rPr>
        <w:drawing>
          <wp:inline distB="0" distT="0" distL="0" distR="0">
            <wp:extent cx="5270500" cy="2821484"/>
            <wp:effectExtent b="0" l="0" r="0" t="0"/>
            <wp:docPr id="5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270500" cy="282148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Arial" w:cs="Arial" w:eastAsia="Arial" w:hAnsi="Arial"/>
        </w:rPr>
      </w:pPr>
      <w:r w:rsidDel="00000000" w:rsidR="00000000" w:rsidRPr="00000000">
        <w:rPr>
          <w:rFonts w:ascii="Arial" w:cs="Arial" w:eastAsia="Arial" w:hAnsi="Arial"/>
          <w:rtl w:val="0"/>
        </w:rPr>
        <w:t xml:space="preserve">Figure: The number of licks in the pre-tone (blue), no-go tone (red), and go tone (green) phases, in a representative animal, in a session with maximum Performance (%).</w:t>
      </w:r>
    </w:p>
    <w:p w:rsidR="00000000" w:rsidDel="00000000" w:rsidP="00000000" w:rsidRDefault="00000000" w:rsidRPr="00000000" w14:paraId="0000011D">
      <w:pPr>
        <w:rPr>
          <w:rFonts w:ascii="Arial" w:cs="Arial" w:eastAsia="Arial" w:hAnsi="Arial"/>
        </w:rPr>
      </w:pPr>
      <w:r w:rsidDel="00000000" w:rsidR="00000000" w:rsidRPr="00000000">
        <w:rPr>
          <w:rtl w:val="0"/>
        </w:rPr>
      </w:r>
    </w:p>
    <w:p w:rsidR="00000000" w:rsidDel="00000000" w:rsidP="00000000" w:rsidRDefault="00000000" w:rsidRPr="00000000" w14:paraId="0000011E">
      <w:pPr>
        <w:rPr>
          <w:rFonts w:ascii="Arial" w:cs="Arial" w:eastAsia="Arial" w:hAnsi="Arial"/>
        </w:rPr>
      </w:pPr>
      <w:r w:rsidDel="00000000" w:rsidR="00000000" w:rsidRPr="00000000">
        <w:rPr>
          <w:rFonts w:ascii="Arial" w:cs="Arial" w:eastAsia="Arial" w:hAnsi="Arial"/>
          <w:rtl w:val="0"/>
        </w:rPr>
        <w:t xml:space="preserve">We were not able to get discriminatory detection. Animals would resort to performing licks continuously and agnostically to the go and no-go stimulus. In a</w:t>
      </w:r>
      <w:sdt>
        <w:sdtPr>
          <w:tag w:val="goog_rdk_4"/>
        </w:sdtPr>
        <w:sdtContent>
          <w:commentRangeStart w:id="1"/>
        </w:sdtContent>
      </w:sdt>
      <w:r w:rsidDel="00000000" w:rsidR="00000000" w:rsidRPr="00000000">
        <w:rPr>
          <w:rFonts w:ascii="Arial" w:cs="Arial" w:eastAsia="Arial" w:hAnsi="Arial"/>
          <w:rtl w:val="0"/>
        </w:rPr>
        <w:t xml:space="preserve"> study</w:t>
      </w:r>
      <w:commentRangeEnd w:id="1"/>
      <w:r w:rsidDel="00000000" w:rsidR="00000000" w:rsidRPr="00000000">
        <w:commentReference w:id="1"/>
      </w:r>
      <w:r w:rsidDel="00000000" w:rsidR="00000000" w:rsidRPr="00000000">
        <w:rPr>
          <w:rFonts w:ascii="Arial" w:cs="Arial" w:eastAsia="Arial" w:hAnsi="Arial"/>
          <w:rtl w:val="0"/>
        </w:rPr>
        <w:t xml:space="preserve"> published many years later, it was determined that any discriminatory task such as the one described above, would require even up to 4 weeks of training, since the animal was not punished with anything more than a delay or phase restart.</w:t>
      </w:r>
    </w:p>
    <w:p w:rsidR="00000000" w:rsidDel="00000000" w:rsidP="00000000" w:rsidRDefault="00000000" w:rsidRPr="00000000" w14:paraId="0000011F">
      <w:pPr>
        <w:rPr>
          <w:rFonts w:ascii="Arial" w:cs="Arial" w:eastAsia="Arial" w:hAnsi="Arial"/>
        </w:rPr>
      </w:pPr>
      <w:r w:rsidDel="00000000" w:rsidR="00000000" w:rsidRPr="00000000">
        <w:rPr>
          <w:rtl w:val="0"/>
        </w:rPr>
      </w:r>
    </w:p>
    <w:p w:rsidR="00000000" w:rsidDel="00000000" w:rsidP="00000000" w:rsidRDefault="00000000" w:rsidRPr="00000000" w14:paraId="00000120">
      <w:pPr>
        <w:rPr>
          <w:rFonts w:ascii="Arial" w:cs="Arial" w:eastAsia="Arial" w:hAnsi="Arial"/>
        </w:rPr>
      </w:pPr>
      <w:r w:rsidDel="00000000" w:rsidR="00000000" w:rsidRPr="00000000">
        <w:rPr>
          <w:rFonts w:ascii="Arial" w:cs="Arial" w:eastAsia="Arial" w:hAnsi="Arial"/>
          <w:u w:val="single"/>
          <w:rtl w:val="0"/>
        </w:rPr>
        <w:t xml:space="preserve">Total animals trained</w:t>
      </w:r>
      <w:r w:rsidDel="00000000" w:rsidR="00000000" w:rsidRPr="00000000">
        <w:rPr>
          <w:rFonts w:ascii="Arial" w:cs="Arial" w:eastAsia="Arial" w:hAnsi="Arial"/>
          <w:rtl w:val="0"/>
        </w:rPr>
        <w:t xml:space="preserve">: 5</w:t>
      </w:r>
    </w:p>
    <w:p w:rsidR="00000000" w:rsidDel="00000000" w:rsidP="00000000" w:rsidRDefault="00000000" w:rsidRPr="00000000" w14:paraId="00000121">
      <w:pPr>
        <w:rPr>
          <w:rFonts w:ascii="Arial" w:cs="Arial" w:eastAsia="Arial" w:hAnsi="Arial"/>
          <w:u w:val="single"/>
        </w:rPr>
      </w:pPr>
      <w:r w:rsidDel="00000000" w:rsidR="00000000" w:rsidRPr="00000000">
        <w:rPr>
          <w:rtl w:val="0"/>
        </w:rPr>
      </w:r>
    </w:p>
    <w:p w:rsidR="00000000" w:rsidDel="00000000" w:rsidP="00000000" w:rsidRDefault="00000000" w:rsidRPr="00000000" w14:paraId="00000122">
      <w:pPr>
        <w:rPr>
          <w:rFonts w:ascii="Arial" w:cs="Arial" w:eastAsia="Arial" w:hAnsi="Arial"/>
        </w:rPr>
      </w:pPr>
      <w:r w:rsidDel="00000000" w:rsidR="00000000" w:rsidRPr="00000000">
        <w:rPr>
          <w:rFonts w:ascii="Arial" w:cs="Arial" w:eastAsia="Arial" w:hAnsi="Arial"/>
          <w:u w:val="single"/>
          <w:rtl w:val="0"/>
        </w:rPr>
        <w:t xml:space="preserve">Conclusion</w:t>
      </w:r>
      <w:r w:rsidDel="00000000" w:rsidR="00000000" w:rsidRPr="00000000">
        <w:rPr>
          <w:rFonts w:ascii="Arial" w:cs="Arial" w:eastAsia="Arial" w:hAnsi="Arial"/>
          <w:rtl w:val="0"/>
        </w:rPr>
        <w:t xml:space="preserve">: Fail</w:t>
      </w:r>
    </w:p>
    <w:p w:rsidR="00000000" w:rsidDel="00000000" w:rsidP="00000000" w:rsidRDefault="00000000" w:rsidRPr="00000000" w14:paraId="00000123">
      <w:pPr>
        <w:rPr>
          <w:rFonts w:ascii="Arial" w:cs="Arial" w:eastAsia="Arial" w:hAnsi="Arial"/>
        </w:rPr>
      </w:pPr>
      <w:r w:rsidDel="00000000" w:rsidR="00000000" w:rsidRPr="00000000">
        <w:rPr>
          <w:rtl w:val="0"/>
        </w:rPr>
      </w:r>
    </w:p>
    <w:p w:rsidR="00000000" w:rsidDel="00000000" w:rsidP="00000000" w:rsidRDefault="00000000" w:rsidRPr="00000000" w14:paraId="00000124">
      <w:pPr>
        <w:rPr>
          <w:rFonts w:ascii="Arial" w:cs="Arial" w:eastAsia="Arial" w:hAnsi="Arial"/>
        </w:rPr>
      </w:pPr>
      <w:r w:rsidDel="00000000" w:rsidR="00000000" w:rsidRPr="00000000">
        <w:rPr>
          <w:rFonts w:ascii="Arial" w:cs="Arial" w:eastAsia="Arial" w:hAnsi="Arial"/>
          <w:rtl w:val="0"/>
        </w:rPr>
        <w:t xml:space="preserve">We later had to abandon these experiments, to switch to an aversive conditioning task, viz., Trace Eye-Blink Conditioning (TEC). With the change in the main behavioural task we also changed the project goals. The TEC task was standardized with the intention to work on Project II which is to study how animals make complex associations between different types of stimuli and how they adapt to changes to the Interstimulus Interval (ISI).</w:t>
      </w:r>
    </w:p>
    <w:p w:rsidR="00000000" w:rsidDel="00000000" w:rsidP="00000000" w:rsidRDefault="00000000" w:rsidRPr="00000000" w14:paraId="00000125">
      <w:pPr>
        <w:rPr>
          <w:rFonts w:ascii="Arial" w:cs="Arial" w:eastAsia="Arial" w:hAnsi="Arial"/>
          <w:color w:val="202122"/>
          <w:highlight w:val="white"/>
        </w:rPr>
      </w:pPr>
      <w:r w:rsidDel="00000000" w:rsidR="00000000" w:rsidRPr="00000000">
        <w:rPr>
          <w:rtl w:val="0"/>
        </w:rPr>
      </w:r>
    </w:p>
    <w:p w:rsidR="00000000" w:rsidDel="00000000" w:rsidP="00000000" w:rsidRDefault="00000000" w:rsidRPr="00000000" w14:paraId="00000126">
      <w:pPr>
        <w:rPr>
          <w:rFonts w:ascii="Arial" w:cs="Arial" w:eastAsia="Arial" w:hAnsi="Arial"/>
        </w:rPr>
      </w:pPr>
      <w:r w:rsidDel="00000000" w:rsidR="00000000" w:rsidRPr="00000000">
        <w:rPr>
          <w:rFonts w:ascii="Arial" w:cs="Arial" w:eastAsia="Arial" w:hAnsi="Arial"/>
          <w:rtl w:val="0"/>
        </w:rPr>
        <w:t xml:space="preserve">TRACE EYE-BLINK CONDITIONING (AVERSIVE CONDITIONING)</w:t>
      </w:r>
      <w:r w:rsidDel="00000000" w:rsidR="00000000" w:rsidRPr="00000000">
        <w:rPr>
          <w:rtl w:val="0"/>
        </w:rPr>
      </w:r>
    </w:p>
    <w:p w:rsidR="00000000" w:rsidDel="00000000" w:rsidP="00000000" w:rsidRDefault="00000000" w:rsidRPr="00000000" w14:paraId="00000127">
      <w:pPr>
        <w:rPr>
          <w:rFonts w:ascii="Arial" w:cs="Arial" w:eastAsia="Arial" w:hAnsi="Arial"/>
          <w:i w:val="1"/>
        </w:rPr>
      </w:pPr>
      <w:r w:rsidDel="00000000" w:rsidR="00000000" w:rsidRPr="00000000">
        <w:rPr>
          <w:rtl w:val="0"/>
        </w:rPr>
      </w:r>
    </w:p>
    <w:p w:rsidR="00000000" w:rsidDel="00000000" w:rsidP="00000000" w:rsidRDefault="00000000" w:rsidRPr="00000000" w14:paraId="00000128">
      <w:pPr>
        <w:rPr>
          <w:rFonts w:ascii="Arial" w:cs="Arial" w:eastAsia="Arial" w:hAnsi="Arial"/>
        </w:rPr>
      </w:pPr>
      <w:r w:rsidDel="00000000" w:rsidR="00000000" w:rsidRPr="00000000">
        <w:rPr>
          <w:rFonts w:ascii="Arial" w:cs="Arial" w:eastAsia="Arial" w:hAnsi="Arial"/>
          <w:rtl w:val="0"/>
        </w:rPr>
        <w:t xml:space="preserve">Eye-blink Conditioning is a class of Classical Conditioning and requires the presentation of a neutral stimulus (Conditioned Stimulus, CS) along with an eye-blink eliciting, mildly aversive stimulus (Unconditioned Stimulus, US). Depending on whether the CS presentation overlaps with the US presentation or if the two stimuli are separated by a stimulus free interval in between (Trace Interval), the concomitant procedure is called Delay Conditioning or Trace Conditioning, respectively. In either case, precise timing of the CS and US is mandated.</w:t>
      </w:r>
    </w:p>
    <w:p w:rsidR="00000000" w:rsidDel="00000000" w:rsidP="00000000" w:rsidRDefault="00000000" w:rsidRPr="00000000" w14:paraId="00000129">
      <w:pPr>
        <w:rPr>
          <w:rFonts w:ascii="Arial" w:cs="Arial" w:eastAsia="Arial" w:hAnsi="Arial"/>
        </w:rPr>
      </w:pPr>
      <w:r w:rsidDel="00000000" w:rsidR="00000000" w:rsidRPr="00000000">
        <w:rPr>
          <w:rtl w:val="0"/>
        </w:rPr>
      </w:r>
    </w:p>
    <w:p w:rsidR="00000000" w:rsidDel="00000000" w:rsidP="00000000" w:rsidRDefault="00000000" w:rsidRPr="00000000" w14:paraId="0000012A">
      <w:pPr>
        <w:rPr>
          <w:rFonts w:ascii="Arial" w:cs="Arial" w:eastAsia="Arial" w:hAnsi="Arial"/>
        </w:rPr>
      </w:pPr>
      <w:r w:rsidDel="00000000" w:rsidR="00000000" w:rsidRPr="00000000">
        <w:rPr>
          <w:rFonts w:ascii="Arial" w:cs="Arial" w:eastAsia="Arial" w:hAnsi="Arial"/>
        </w:rPr>
        <w:drawing>
          <wp:inline distB="114300" distT="114300" distL="114300" distR="114300">
            <wp:extent cx="4114800" cy="2362200"/>
            <wp:effectExtent b="0" l="0" r="0" t="0"/>
            <wp:docPr id="3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114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Arial" w:cs="Arial" w:eastAsia="Arial" w:hAnsi="Arial"/>
        </w:rPr>
      </w:pPr>
      <w:r w:rsidDel="00000000" w:rsidR="00000000" w:rsidRPr="00000000">
        <w:rPr>
          <w:rFonts w:ascii="Arial" w:cs="Arial" w:eastAsia="Arial" w:hAnsi="Arial"/>
          <w:rtl w:val="0"/>
        </w:rPr>
        <w:t xml:space="preserve">Figure: Schematic representation to showcase the two main subtypes of Classical Conditioning (Eye-Blink Conditioning, for our experiments) based on the relative timing and presentation of the CS and US.</w:t>
      </w:r>
    </w:p>
    <w:p w:rsidR="00000000" w:rsidDel="00000000" w:rsidP="00000000" w:rsidRDefault="00000000" w:rsidRPr="00000000" w14:paraId="0000012C">
      <w:pPr>
        <w:rPr>
          <w:rFonts w:ascii="Arial" w:cs="Arial" w:eastAsia="Arial" w:hAnsi="Arial"/>
        </w:rPr>
      </w:pPr>
      <w:r w:rsidDel="00000000" w:rsidR="00000000" w:rsidRPr="00000000">
        <w:rPr>
          <w:rtl w:val="0"/>
        </w:rPr>
      </w:r>
    </w:p>
    <w:p w:rsidR="00000000" w:rsidDel="00000000" w:rsidP="00000000" w:rsidRDefault="00000000" w:rsidRPr="00000000" w14:paraId="0000012D">
      <w:pPr>
        <w:rPr>
          <w:rFonts w:ascii="Arial" w:cs="Arial" w:eastAsia="Arial" w:hAnsi="Arial"/>
        </w:rPr>
      </w:pPr>
      <w:r w:rsidDel="00000000" w:rsidR="00000000" w:rsidRPr="00000000">
        <w:rPr>
          <w:rFonts w:ascii="Arial" w:cs="Arial" w:eastAsia="Arial" w:hAnsi="Arial"/>
          <w:rtl w:val="0"/>
        </w:rPr>
        <w:t xml:space="preserve">The CS is usually an auditory tone or a visual stimulus (e.g.- LED Flash), while the US is typically a mild air-puff to the cornea, or a gentle electric shock to the eye-lid. Naive animals (rabbits, rodents, monkeys, etc.) produce a robust, reflexive eye-blink to the US (Unconditioned Response, UR) and ignore the CS, in early trials. However, with repeated pairing of CS and US, the animals are able to associate the two, and use the CS as a cue to predict the US, producing a partial, preemptive eye-blink just before the expected time of the US (Conditioned Response, CR). The CR develops in amplitude over multiple pairings or training sessions. In well trained animals, the CR begins at a time point closer and closer to the CS onset, and usually merges with the UR. The animals produce this CR in an attempt to avoid the US.</w:t>
      </w:r>
      <w:r w:rsidDel="00000000" w:rsidR="00000000" w:rsidRPr="00000000">
        <w:rPr>
          <w:rtl w:val="0"/>
        </w:rPr>
      </w:r>
    </w:p>
    <w:p w:rsidR="00000000" w:rsidDel="00000000" w:rsidP="00000000" w:rsidRDefault="00000000" w:rsidRPr="00000000" w14:paraId="0000012E">
      <w:pPr>
        <w:rPr>
          <w:rFonts w:ascii="Arial" w:cs="Arial" w:eastAsia="Arial" w:hAnsi="Arial"/>
        </w:rPr>
      </w:pPr>
      <w:r w:rsidDel="00000000" w:rsidR="00000000" w:rsidRPr="00000000">
        <w:rPr>
          <w:rtl w:val="0"/>
        </w:rPr>
      </w:r>
    </w:p>
    <w:p w:rsidR="00000000" w:rsidDel="00000000" w:rsidP="00000000" w:rsidRDefault="00000000" w:rsidRPr="00000000" w14:paraId="0000012F">
      <w:pPr>
        <w:rPr>
          <w:rFonts w:ascii="Arial" w:cs="Arial" w:eastAsia="Arial" w:hAnsi="Arial"/>
        </w:rPr>
      </w:pPr>
      <w:r w:rsidDel="00000000" w:rsidR="00000000" w:rsidRPr="00000000">
        <w:rPr>
          <w:rFonts w:ascii="Arial" w:cs="Arial" w:eastAsia="Arial" w:hAnsi="Arial"/>
          <w:rtl w:val="0"/>
        </w:rPr>
        <w:t xml:space="preserve">Traditionally, Trace Eye-Blink Conditioning has been an important hippocampus-dependent behavioural task, and has been adapted to a variety of different species, spanning rabbits, rats, and mice.</w:t>
      </w:r>
    </w:p>
    <w:p w:rsidR="00000000" w:rsidDel="00000000" w:rsidP="00000000" w:rsidRDefault="00000000" w:rsidRPr="00000000" w14:paraId="00000130">
      <w:pPr>
        <w:rPr>
          <w:rFonts w:ascii="Arial" w:cs="Arial" w:eastAsia="Arial" w:hAnsi="Arial"/>
        </w:rPr>
      </w:pPr>
      <w:r w:rsidDel="00000000" w:rsidR="00000000" w:rsidRPr="00000000">
        <w:rPr>
          <w:rtl w:val="0"/>
        </w:rPr>
      </w:r>
    </w:p>
    <w:p w:rsidR="00000000" w:rsidDel="00000000" w:rsidP="00000000" w:rsidRDefault="00000000" w:rsidRPr="00000000" w14:paraId="00000131">
      <w:pPr>
        <w:rPr>
          <w:rFonts w:ascii="Arial" w:cs="Arial" w:eastAsia="Arial" w:hAnsi="Arial"/>
        </w:rPr>
      </w:pPr>
      <w:r w:rsidDel="00000000" w:rsidR="00000000" w:rsidRPr="00000000">
        <w:rPr>
          <w:rFonts w:ascii="Arial" w:cs="Arial" w:eastAsia="Arial" w:hAnsi="Arial"/>
          <w:rtl w:val="0"/>
        </w:rPr>
        <w:t xml:space="preserve">Damage or inhibition of the hippocampus has been shown to limit task acquisition without affecting other non-hippocampus dependent tasks such as Delay Conditioning. In the experiment shown below (Tseng et al., 2004), Ibotenic Acid was used in a session dependent fashion, to observe both limitations in first acquiring the Trace Conditioning task, as well as detriments to behavioural recall, even after animals learn the task to a high degree of proficiency, suggesting the pivotal role that the hippocampus plays in temporal tasks of this nature.</w:t>
      </w:r>
    </w:p>
    <w:p w:rsidR="00000000" w:rsidDel="00000000" w:rsidP="00000000" w:rsidRDefault="00000000" w:rsidRPr="00000000" w14:paraId="00000132">
      <w:pPr>
        <w:rPr>
          <w:rFonts w:ascii="Arial" w:cs="Arial" w:eastAsia="Arial" w:hAnsi="Arial"/>
        </w:rPr>
      </w:pPr>
      <w:r w:rsidDel="00000000" w:rsidR="00000000" w:rsidRPr="00000000">
        <w:rPr>
          <w:rtl w:val="0"/>
        </w:rPr>
      </w:r>
    </w:p>
    <w:p w:rsidR="00000000" w:rsidDel="00000000" w:rsidP="00000000" w:rsidRDefault="00000000" w:rsidRPr="00000000" w14:paraId="00000133">
      <w:pPr>
        <w:rPr>
          <w:rFonts w:ascii="Arial" w:cs="Arial" w:eastAsia="Arial" w:hAnsi="Arial"/>
        </w:rPr>
      </w:pPr>
      <w:r w:rsidDel="00000000" w:rsidR="00000000" w:rsidRPr="00000000">
        <w:rPr>
          <w:rFonts w:ascii="Arial" w:cs="Arial" w:eastAsia="Arial" w:hAnsi="Arial"/>
        </w:rPr>
        <w:drawing>
          <wp:inline distB="0" distT="0" distL="0" distR="0">
            <wp:extent cx="3971840" cy="2493223"/>
            <wp:effectExtent b="0" l="0" r="0" t="0"/>
            <wp:docPr id="5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971840" cy="249322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rFonts w:ascii="Arial" w:cs="Arial" w:eastAsia="Arial" w:hAnsi="Arial"/>
        </w:rPr>
      </w:pPr>
      <w:r w:rsidDel="00000000" w:rsidR="00000000" w:rsidRPr="00000000">
        <w:rPr>
          <w:rtl w:val="0"/>
        </w:rPr>
      </w:r>
    </w:p>
    <w:p w:rsidR="00000000" w:rsidDel="00000000" w:rsidP="00000000" w:rsidRDefault="00000000" w:rsidRPr="00000000" w14:paraId="00000135">
      <w:pPr>
        <w:rPr>
          <w:rFonts w:ascii="Arial" w:cs="Arial" w:eastAsia="Arial" w:hAnsi="Arial"/>
        </w:rPr>
      </w:pPr>
      <w:r w:rsidDel="00000000" w:rsidR="00000000" w:rsidRPr="00000000">
        <w:rPr>
          <w:rFonts w:ascii="Arial" w:cs="Arial" w:eastAsia="Arial" w:hAnsi="Arial"/>
          <w:rtl w:val="0"/>
        </w:rPr>
        <w:t xml:space="preserve">A single session of Trace Eye-Blink Conditioning, with strong stimuli (CS and US), has been previously employed (Modi et al., 2014), but with only upto 50% of the animals learning the task. Typically animals require around 3-7 sessions (~200-600 trials) to robustly learn the task. Accordingly, we designed and standardized a multi-session version of TEC, to allow more animals to learn and acquire the task.</w:t>
      </w:r>
    </w:p>
    <w:p w:rsidR="00000000" w:rsidDel="00000000" w:rsidP="00000000" w:rsidRDefault="00000000" w:rsidRPr="00000000" w14:paraId="00000136">
      <w:pPr>
        <w:rPr>
          <w:rFonts w:ascii="Arial" w:cs="Arial" w:eastAsia="Arial" w:hAnsi="Arial"/>
        </w:rPr>
      </w:pPr>
      <w:r w:rsidDel="00000000" w:rsidR="00000000" w:rsidRPr="00000000">
        <w:rPr>
          <w:rtl w:val="0"/>
        </w:rPr>
      </w:r>
    </w:p>
    <w:p w:rsidR="00000000" w:rsidDel="00000000" w:rsidP="00000000" w:rsidRDefault="00000000" w:rsidRPr="00000000" w14:paraId="00000137">
      <w:pPr>
        <w:rPr>
          <w:rFonts w:ascii="Arial" w:cs="Arial" w:eastAsia="Arial" w:hAnsi="Arial"/>
          <w:i w:val="1"/>
        </w:rPr>
      </w:pPr>
      <w:r w:rsidDel="00000000" w:rsidR="00000000" w:rsidRPr="00000000">
        <w:rPr>
          <w:rFonts w:ascii="Arial" w:cs="Arial" w:eastAsia="Arial" w:hAnsi="Arial"/>
          <w:i w:val="1"/>
          <w:rtl w:val="0"/>
        </w:rPr>
        <w:t xml:space="preserve">Tracking Eye-Blink Responses</w:t>
      </w:r>
    </w:p>
    <w:p w:rsidR="00000000" w:rsidDel="00000000" w:rsidP="00000000" w:rsidRDefault="00000000" w:rsidRPr="00000000" w14:paraId="00000138">
      <w:pPr>
        <w:rPr>
          <w:rFonts w:ascii="Arial" w:cs="Arial" w:eastAsia="Arial" w:hAnsi="Arial"/>
          <w:i w:val="1"/>
        </w:rPr>
      </w:pPr>
      <w:r w:rsidDel="00000000" w:rsidR="00000000" w:rsidRPr="00000000">
        <w:rPr>
          <w:rtl w:val="0"/>
        </w:rPr>
      </w:r>
    </w:p>
    <w:p w:rsidR="00000000" w:rsidDel="00000000" w:rsidP="00000000" w:rsidRDefault="00000000" w:rsidRPr="00000000" w14:paraId="00000139">
      <w:pPr>
        <w:rPr>
          <w:rFonts w:ascii="Arial" w:cs="Arial" w:eastAsia="Arial" w:hAnsi="Arial"/>
          <w:color w:val="3b3b3b"/>
          <w:highlight w:val="white"/>
        </w:rPr>
      </w:pPr>
      <w:r w:rsidDel="00000000" w:rsidR="00000000" w:rsidRPr="00000000">
        <w:rPr>
          <w:rFonts w:ascii="Arial" w:cs="Arial" w:eastAsia="Arial" w:hAnsi="Arial"/>
          <w:rtl w:val="0"/>
        </w:rPr>
        <w:t xml:space="preserve">The most foolproof way to track eye-blink responses (especially with head-fixed animals) chronically (for multiple sessions across days), is to use a video camera. We used a Point Grey Chameleon3 1.3 MP Monochrome USB3.0 camera) for this purpose. It is cost effective and with proper scaling of the resolution and field of view, can achieve recording rates of &gt;200 frames per second. An important criteria for getting faster frame rates is to have better illumination, so that the camera may be set to lower exposure settings</w:t>
      </w:r>
      <w:r w:rsidDel="00000000" w:rsidR="00000000" w:rsidRPr="00000000">
        <w:rPr>
          <w:rFonts w:ascii="Arial" w:cs="Arial" w:eastAsia="Arial" w:hAnsi="Arial"/>
          <w:color w:val="3b3b3b"/>
          <w:highlight w:val="white"/>
          <w:rtl w:val="0"/>
        </w:rPr>
        <w:t xml:space="preserve">. We used a set of 5-10 Red colour LEDs as the light source, and these are run using a 12V DC line, with current limited resistors in series. Additionally, we used an IR-blocking filter to avoid capturing the two-photon excitation light (910-920 nm) when conduction behaviour and imaging experiments simultaneously. Finally, to focus the light from the eye of the animal onto the camera sensor, we used a Tamron M118FM16 lens (1/1.8, 16mm F/1.4).</w:t>
      </w:r>
    </w:p>
    <w:p w:rsidR="00000000" w:rsidDel="00000000" w:rsidP="00000000" w:rsidRDefault="00000000" w:rsidRPr="00000000" w14:paraId="0000013A">
      <w:pPr>
        <w:rPr>
          <w:rFonts w:ascii="Arial" w:cs="Arial" w:eastAsia="Arial" w:hAnsi="Arial"/>
          <w:color w:val="3b3b3b"/>
          <w:highlight w:val="white"/>
        </w:rPr>
      </w:pPr>
      <w:r w:rsidDel="00000000" w:rsidR="00000000" w:rsidRPr="00000000">
        <w:rPr>
          <w:rtl w:val="0"/>
        </w:rPr>
      </w:r>
    </w:p>
    <w:p w:rsidR="00000000" w:rsidDel="00000000" w:rsidP="00000000" w:rsidRDefault="00000000" w:rsidRPr="00000000" w14:paraId="0000013B">
      <w:pPr>
        <w:rPr>
          <w:rFonts w:ascii="Arial" w:cs="Arial" w:eastAsia="Arial" w:hAnsi="Arial"/>
          <w:i w:val="1"/>
          <w:color w:val="3b3b3b"/>
          <w:highlight w:val="white"/>
        </w:rPr>
      </w:pPr>
      <w:r w:rsidDel="00000000" w:rsidR="00000000" w:rsidRPr="00000000">
        <w:rPr>
          <w:rFonts w:ascii="Arial" w:cs="Arial" w:eastAsia="Arial" w:hAnsi="Arial"/>
          <w:i w:val="1"/>
          <w:color w:val="3b3b3b"/>
          <w:highlight w:val="white"/>
          <w:rtl w:val="0"/>
        </w:rPr>
        <w:t xml:space="preserve">Treadmill and tracking running speed</w:t>
      </w:r>
    </w:p>
    <w:p w:rsidR="00000000" w:rsidDel="00000000" w:rsidP="00000000" w:rsidRDefault="00000000" w:rsidRPr="00000000" w14:paraId="0000013C">
      <w:pPr>
        <w:rPr>
          <w:rFonts w:ascii="Arial" w:cs="Arial" w:eastAsia="Arial" w:hAnsi="Arial"/>
          <w:color w:val="3b3b3b"/>
          <w:highlight w:val="white"/>
        </w:rPr>
      </w:pPr>
      <w:r w:rsidDel="00000000" w:rsidR="00000000" w:rsidRPr="00000000">
        <w:rPr>
          <w:rtl w:val="0"/>
        </w:rPr>
      </w:r>
    </w:p>
    <w:p w:rsidR="00000000" w:rsidDel="00000000" w:rsidP="00000000" w:rsidRDefault="00000000" w:rsidRPr="00000000" w14:paraId="0000013D">
      <w:pPr>
        <w:rPr>
          <w:rFonts w:ascii="Arial" w:cs="Arial" w:eastAsia="Arial" w:hAnsi="Arial"/>
          <w:color w:val="3b3b3b"/>
          <w:highlight w:val="white"/>
        </w:rPr>
      </w:pPr>
      <w:r w:rsidDel="00000000" w:rsidR="00000000" w:rsidRPr="00000000">
        <w:rPr>
          <w:rFonts w:ascii="Arial" w:cs="Arial" w:eastAsia="Arial" w:hAnsi="Arial"/>
          <w:color w:val="3b3b3b"/>
          <w:highlight w:val="white"/>
          <w:rtl w:val="0"/>
        </w:rPr>
        <w:t xml:space="preserve">Allowing the head-fixed animals to run on a treadmill was an important behaviour rig consideration, as this allows the animals to be more comfortable and less stressed. We used a 6 inch cylindrical massage roller with a stainless steel axle running along the length. This axle had ball bearings on the two ends, to allow for free rotation against clamps. Additionally, we used linear actuators to be able to adjust the height of the treadmill relative to the head-fixing clamps.</w:t>
      </w:r>
    </w:p>
    <w:p w:rsidR="00000000" w:rsidDel="00000000" w:rsidP="00000000" w:rsidRDefault="00000000" w:rsidRPr="00000000" w14:paraId="0000013E">
      <w:pPr>
        <w:rPr>
          <w:rFonts w:ascii="Arial" w:cs="Arial" w:eastAsia="Arial" w:hAnsi="Arial"/>
          <w:color w:val="3b3b3b"/>
          <w:highlight w:val="white"/>
        </w:rPr>
      </w:pPr>
      <w:r w:rsidDel="00000000" w:rsidR="00000000" w:rsidRPr="00000000">
        <w:rPr>
          <w:rtl w:val="0"/>
        </w:rPr>
      </w:r>
    </w:p>
    <w:p w:rsidR="00000000" w:rsidDel="00000000" w:rsidP="00000000" w:rsidRDefault="00000000" w:rsidRPr="00000000" w14:paraId="0000013F">
      <w:pPr>
        <w:rPr>
          <w:rFonts w:ascii="Arial" w:cs="Arial" w:eastAsia="Arial" w:hAnsi="Arial"/>
          <w:color w:val="3b3b3b"/>
          <w:highlight w:val="white"/>
        </w:rPr>
      </w:pPr>
      <w:r w:rsidDel="00000000" w:rsidR="00000000" w:rsidRPr="00000000">
        <w:rPr>
          <w:rFonts w:ascii="Arial" w:cs="Arial" w:eastAsia="Arial" w:hAnsi="Arial"/>
          <w:color w:val="3b3b3b"/>
          <w:highlight w:val="white"/>
          <w:rtl w:val="0"/>
        </w:rPr>
        <w:t xml:space="preserve">On one side of the treadmill, we used a printed pattern of black squares (side length: 1cm) along the circumference. This allowed an IR LED - Photodetector pair to catch the edges of the black printed squares. The number of edges detected per unit time, then gave us the run speed of the animals being trained. We followed Siegel et al., 2015 for setting up the treadmill and run speed tracking.</w:t>
      </w:r>
    </w:p>
    <w:p w:rsidR="00000000" w:rsidDel="00000000" w:rsidP="00000000" w:rsidRDefault="00000000" w:rsidRPr="00000000" w14:paraId="00000140">
      <w:pPr>
        <w:rPr>
          <w:rFonts w:ascii="Arial" w:cs="Arial" w:eastAsia="Arial" w:hAnsi="Arial"/>
          <w:color w:val="3b3b3b"/>
          <w:highlight w:val="white"/>
        </w:rPr>
      </w:pPr>
      <w:r w:rsidDel="00000000" w:rsidR="00000000" w:rsidRPr="00000000">
        <w:rPr>
          <w:rtl w:val="0"/>
        </w:rPr>
      </w:r>
    </w:p>
    <w:p w:rsidR="00000000" w:rsidDel="00000000" w:rsidP="00000000" w:rsidRDefault="00000000" w:rsidRPr="00000000" w14:paraId="00000141">
      <w:pPr>
        <w:rPr>
          <w:rFonts w:ascii="Arial" w:cs="Arial" w:eastAsia="Arial" w:hAnsi="Arial"/>
          <w:color w:val="3b3b3b"/>
          <w:highlight w:val="white"/>
        </w:rPr>
      </w:pPr>
      <w:r w:rsidDel="00000000" w:rsidR="00000000" w:rsidRPr="00000000">
        <w:rPr>
          <w:rFonts w:ascii="Arial" w:cs="Arial" w:eastAsia="Arial" w:hAnsi="Arial"/>
          <w:color w:val="3b3b3b"/>
          <w:highlight w:val="white"/>
        </w:rPr>
        <w:drawing>
          <wp:inline distB="114300" distT="114300" distL="114300" distR="114300">
            <wp:extent cx="5274000" cy="2489200"/>
            <wp:effectExtent b="0" l="0" r="0" t="0"/>
            <wp:docPr id="4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274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Arial" w:cs="Arial" w:eastAsia="Arial" w:hAnsi="Arial"/>
          <w:color w:val="3b3b3b"/>
          <w:highlight w:val="white"/>
        </w:rPr>
      </w:pPr>
      <w:r w:rsidDel="00000000" w:rsidR="00000000" w:rsidRPr="00000000">
        <w:rPr>
          <w:rFonts w:ascii="Arial" w:cs="Arial" w:eastAsia="Arial" w:hAnsi="Arial"/>
          <w:color w:val="3b3b3b"/>
          <w:highlight w:val="white"/>
        </w:rPr>
        <w:drawing>
          <wp:inline distB="114300" distT="114300" distL="114300" distR="114300">
            <wp:extent cx="5274000" cy="2438400"/>
            <wp:effectExtent b="0" l="0" r="0" t="0"/>
            <wp:docPr id="38"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274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Arial" w:cs="Arial" w:eastAsia="Arial" w:hAnsi="Arial"/>
          <w:i w:val="1"/>
          <w:color w:val="3b3b3b"/>
          <w:highlight w:val="white"/>
        </w:rPr>
      </w:pPr>
      <w:r w:rsidDel="00000000" w:rsidR="00000000" w:rsidRPr="00000000">
        <w:rPr>
          <w:rFonts w:ascii="Arial" w:cs="Arial" w:eastAsia="Arial" w:hAnsi="Arial"/>
          <w:color w:val="3b3b3b"/>
          <w:highlight w:val="white"/>
          <w:rtl w:val="0"/>
        </w:rPr>
        <w:t xml:space="preserve">Figure: Trial by trial (left), and trial-averaged running speed (right) for two example animals (top and bottom).</w:t>
      </w:r>
      <w:r w:rsidDel="00000000" w:rsidR="00000000" w:rsidRPr="00000000">
        <w:rPr>
          <w:rFonts w:ascii="Arial" w:cs="Arial" w:eastAsia="Arial" w:hAnsi="Arial"/>
          <w:i w:val="1"/>
          <w:color w:val="3b3b3b"/>
          <w:highlight w:val="white"/>
          <w:rtl w:val="0"/>
        </w:rPr>
        <w:t xml:space="preserve"> </w:t>
      </w:r>
    </w:p>
    <w:p w:rsidR="00000000" w:rsidDel="00000000" w:rsidP="00000000" w:rsidRDefault="00000000" w:rsidRPr="00000000" w14:paraId="00000144">
      <w:pPr>
        <w:rPr>
          <w:rFonts w:ascii="Arial" w:cs="Arial" w:eastAsia="Arial" w:hAnsi="Arial"/>
          <w:color w:val="3b3b3b"/>
          <w:highlight w:val="white"/>
        </w:rPr>
      </w:pPr>
      <w:r w:rsidDel="00000000" w:rsidR="00000000" w:rsidRPr="00000000">
        <w:rPr>
          <w:rtl w:val="0"/>
        </w:rPr>
      </w:r>
    </w:p>
    <w:p w:rsidR="00000000" w:rsidDel="00000000" w:rsidP="00000000" w:rsidRDefault="00000000" w:rsidRPr="00000000" w14:paraId="00000145">
      <w:pPr>
        <w:rPr>
          <w:rFonts w:ascii="Arial" w:cs="Arial" w:eastAsia="Arial" w:hAnsi="Arial"/>
          <w:i w:val="1"/>
          <w:color w:val="3b3b3b"/>
          <w:highlight w:val="white"/>
        </w:rPr>
      </w:pPr>
      <w:r w:rsidDel="00000000" w:rsidR="00000000" w:rsidRPr="00000000">
        <w:rPr>
          <w:rFonts w:ascii="Arial" w:cs="Arial" w:eastAsia="Arial" w:hAnsi="Arial"/>
          <w:i w:val="1"/>
          <w:color w:val="3b3b3b"/>
          <w:highlight w:val="white"/>
          <w:rtl w:val="0"/>
        </w:rPr>
        <w:t xml:space="preserve">Behaviour rig and protocol control - Software</w:t>
      </w:r>
    </w:p>
    <w:p w:rsidR="00000000" w:rsidDel="00000000" w:rsidP="00000000" w:rsidRDefault="00000000" w:rsidRPr="00000000" w14:paraId="00000146">
      <w:pPr>
        <w:rPr>
          <w:rFonts w:ascii="Arial" w:cs="Arial" w:eastAsia="Arial" w:hAnsi="Arial"/>
          <w:i w:val="1"/>
          <w:color w:val="3b3b3b"/>
          <w:highlight w:val="white"/>
        </w:rPr>
      </w:pPr>
      <w:r w:rsidDel="00000000" w:rsidR="00000000" w:rsidRPr="00000000">
        <w:rPr>
          <w:rtl w:val="0"/>
        </w:rPr>
      </w:r>
    </w:p>
    <w:p w:rsidR="00000000" w:rsidDel="00000000" w:rsidP="00000000" w:rsidRDefault="00000000" w:rsidRPr="00000000" w14:paraId="00000147">
      <w:pPr>
        <w:rPr>
          <w:rFonts w:ascii="Arial" w:cs="Arial" w:eastAsia="Arial" w:hAnsi="Arial"/>
          <w:color w:val="3b3b3b"/>
          <w:highlight w:val="white"/>
        </w:rPr>
      </w:pPr>
      <w:r w:rsidDel="00000000" w:rsidR="00000000" w:rsidRPr="00000000">
        <w:rPr>
          <w:rFonts w:ascii="Arial" w:cs="Arial" w:eastAsia="Arial" w:hAnsi="Arial"/>
          <w:color w:val="3b3b3b"/>
          <w:highlight w:val="white"/>
          <w:rtl w:val="0"/>
        </w:rPr>
        <w:t xml:space="preserve">For our initial experiments we used the open-source behaviour controlling software suite Bonsai (Windows version). Later on, we were able to implement our own custom codes that allowed integration of the video camera, Arduino for stimulus delivery and treadmill tracking, and the software side of the protocols. Dilawar S. Rajput was instrumental in setting up the camera pipeline and integrating it into the Arduino code. The Camera server was implemented in C++ with Spinnaker API (Point Grey) and this fetched frames from the camera. The camera client was written in python, and this read the frames to produce a copy to monitor the video feed live, as well as write the video frames to disk as .tiff files.</w:t>
      </w:r>
    </w:p>
    <w:p w:rsidR="00000000" w:rsidDel="00000000" w:rsidP="00000000" w:rsidRDefault="00000000" w:rsidRPr="00000000" w14:paraId="00000148">
      <w:pPr>
        <w:rPr>
          <w:rFonts w:ascii="Arial" w:cs="Arial" w:eastAsia="Arial" w:hAnsi="Arial"/>
          <w:color w:val="3b3b3b"/>
          <w:highlight w:val="white"/>
        </w:rPr>
      </w:pPr>
      <w:r w:rsidDel="00000000" w:rsidR="00000000" w:rsidRPr="00000000">
        <w:rPr>
          <w:rFonts w:ascii="Arial" w:cs="Arial" w:eastAsia="Arial" w:hAnsi="Arial"/>
          <w:color w:val="3b3b3b"/>
          <w:highlight w:val="white"/>
          <w:rtl w:val="0"/>
        </w:rPr>
        <w:t xml:space="preserve">With this setup, the maximum memory usage was ~1.3 GB RAM, and the code (available at </w:t>
      </w:r>
      <w:hyperlink r:id="rId26">
        <w:r w:rsidDel="00000000" w:rsidR="00000000" w:rsidRPr="00000000">
          <w:rPr>
            <w:rFonts w:ascii="Arial" w:cs="Arial" w:eastAsia="Arial" w:hAnsi="Arial"/>
            <w:color w:val="1155cc"/>
            <w:highlight w:val="white"/>
            <w:u w:val="single"/>
            <w:rtl w:val="0"/>
          </w:rPr>
          <w:t xml:space="preserve">https://github.com/BhallaLab/PointGreyCamera</w:t>
        </w:r>
      </w:hyperlink>
      <w:r w:rsidDel="00000000" w:rsidR="00000000" w:rsidRPr="00000000">
        <w:rPr>
          <w:rFonts w:ascii="Arial" w:cs="Arial" w:eastAsia="Arial" w:hAnsi="Arial"/>
          <w:color w:val="3b3b3b"/>
          <w:highlight w:val="white"/>
          <w:rtl w:val="0"/>
        </w:rPr>
        <w:t xml:space="preserve">) had the following dependencies:</w:t>
      </w:r>
    </w:p>
    <w:p w:rsidR="00000000" w:rsidDel="00000000" w:rsidP="00000000" w:rsidRDefault="00000000" w:rsidRPr="00000000" w14:paraId="00000149">
      <w:pPr>
        <w:numPr>
          <w:ilvl w:val="0"/>
          <w:numId w:val="2"/>
        </w:numPr>
        <w:ind w:left="720" w:hanging="360"/>
        <w:rPr>
          <w:rFonts w:ascii="Arial" w:cs="Arial" w:eastAsia="Arial" w:hAnsi="Arial"/>
          <w:color w:val="3b3b3b"/>
          <w:highlight w:val="white"/>
          <w:u w:val="none"/>
        </w:rPr>
      </w:pPr>
      <w:r w:rsidDel="00000000" w:rsidR="00000000" w:rsidRPr="00000000">
        <w:rPr>
          <w:rFonts w:ascii="Arial" w:cs="Arial" w:eastAsia="Arial" w:hAnsi="Arial"/>
          <w:color w:val="3b3b3b"/>
          <w:highlight w:val="white"/>
          <w:rtl w:val="0"/>
        </w:rPr>
        <w:t xml:space="preserve">libopencv-dev, python-opencv</w:t>
      </w:r>
    </w:p>
    <w:p w:rsidR="00000000" w:rsidDel="00000000" w:rsidP="00000000" w:rsidRDefault="00000000" w:rsidRPr="00000000" w14:paraId="0000014A">
      <w:pPr>
        <w:numPr>
          <w:ilvl w:val="0"/>
          <w:numId w:val="2"/>
        </w:numPr>
        <w:ind w:left="720" w:hanging="360"/>
        <w:rPr>
          <w:rFonts w:ascii="Arial" w:cs="Arial" w:eastAsia="Arial" w:hAnsi="Arial"/>
          <w:color w:val="3b3b3b"/>
          <w:highlight w:val="white"/>
          <w:u w:val="none"/>
        </w:rPr>
      </w:pPr>
      <w:r w:rsidDel="00000000" w:rsidR="00000000" w:rsidRPr="00000000">
        <w:rPr>
          <w:rFonts w:ascii="Arial" w:cs="Arial" w:eastAsia="Arial" w:hAnsi="Arial"/>
          <w:color w:val="3b3b3b"/>
          <w:highlight w:val="white"/>
          <w:rtl w:val="0"/>
        </w:rPr>
        <w:t xml:space="preserve">cmake, g++, gnu-make</w:t>
      </w:r>
    </w:p>
    <w:p w:rsidR="00000000" w:rsidDel="00000000" w:rsidP="00000000" w:rsidRDefault="00000000" w:rsidRPr="00000000" w14:paraId="0000014B">
      <w:pPr>
        <w:numPr>
          <w:ilvl w:val="0"/>
          <w:numId w:val="2"/>
        </w:numPr>
        <w:ind w:left="720" w:hanging="360"/>
        <w:rPr>
          <w:rFonts w:ascii="Arial" w:cs="Arial" w:eastAsia="Arial" w:hAnsi="Arial"/>
          <w:color w:val="3b3b3b"/>
          <w:highlight w:val="white"/>
          <w:u w:val="none"/>
        </w:rPr>
      </w:pPr>
      <w:r w:rsidDel="00000000" w:rsidR="00000000" w:rsidRPr="00000000">
        <w:rPr>
          <w:rFonts w:ascii="Arial" w:cs="Arial" w:eastAsia="Arial" w:hAnsi="Arial"/>
          <w:color w:val="3b3b3b"/>
          <w:highlight w:val="white"/>
          <w:rtl w:val="0"/>
        </w:rPr>
        <w:t xml:space="preserve">libtiff-dev, python-tifffile, python-numpy</w:t>
      </w:r>
    </w:p>
    <w:p w:rsidR="00000000" w:rsidDel="00000000" w:rsidP="00000000" w:rsidRDefault="00000000" w:rsidRPr="00000000" w14:paraId="0000014C">
      <w:pPr>
        <w:numPr>
          <w:ilvl w:val="0"/>
          <w:numId w:val="2"/>
        </w:numPr>
        <w:ind w:left="720" w:hanging="360"/>
        <w:rPr>
          <w:rFonts w:ascii="Arial" w:cs="Arial" w:eastAsia="Arial" w:hAnsi="Arial"/>
          <w:color w:val="3b3b3b"/>
          <w:highlight w:val="white"/>
          <w:u w:val="none"/>
        </w:rPr>
      </w:pPr>
      <w:r w:rsidDel="00000000" w:rsidR="00000000" w:rsidRPr="00000000">
        <w:rPr>
          <w:rFonts w:ascii="Arial" w:cs="Arial" w:eastAsia="Arial" w:hAnsi="Arial"/>
          <w:color w:val="3b3b3b"/>
          <w:highlight w:val="white"/>
          <w:rtl w:val="0"/>
        </w:rPr>
        <w:t xml:space="preserve">python-gnuplotli</w:t>
      </w:r>
      <w:r w:rsidDel="00000000" w:rsidR="00000000" w:rsidRPr="00000000">
        <w:rPr>
          <w:rFonts w:ascii="Arial" w:cs="Arial" w:eastAsia="Arial" w:hAnsi="Arial"/>
          <w:color w:val="3b3b3b"/>
          <w:highlight w:val="white"/>
          <w:rtl w:val="0"/>
        </w:rPr>
        <w:t xml:space="preserve">, gnuplot-x11</w:t>
      </w:r>
    </w:p>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color w:val="3b3b3b"/>
          <w:highlight w:val="white"/>
          <w:rtl w:val="0"/>
        </w:rPr>
        <w:t xml:space="preserve"> </w:t>
      </w:r>
      <w:r w:rsidDel="00000000" w:rsidR="00000000" w:rsidRPr="00000000">
        <w:rPr>
          <w:rtl w:val="0"/>
        </w:rPr>
      </w:r>
    </w:p>
    <w:p w:rsidR="00000000" w:rsidDel="00000000" w:rsidP="00000000" w:rsidRDefault="00000000" w:rsidRPr="00000000" w14:paraId="0000014E">
      <w:pPr>
        <w:rPr>
          <w:rFonts w:ascii="Arial" w:cs="Arial" w:eastAsia="Arial" w:hAnsi="Arial"/>
        </w:rPr>
      </w:pPr>
      <w:r w:rsidDel="00000000" w:rsidR="00000000" w:rsidRPr="00000000">
        <w:rPr>
          <w:rFonts w:ascii="Arial" w:cs="Arial" w:eastAsia="Arial" w:hAnsi="Arial"/>
          <w:rtl w:val="0"/>
        </w:rPr>
        <w:t xml:space="preserve">[Lead in listing the kinds of variations you developed on the TEC task]</w:t>
      </w:r>
    </w:p>
    <w:p w:rsidR="00000000" w:rsidDel="00000000" w:rsidP="00000000" w:rsidRDefault="00000000" w:rsidRPr="00000000" w14:paraId="0000014F">
      <w:pPr>
        <w:rPr>
          <w:rFonts w:ascii="Arial" w:cs="Arial" w:eastAsia="Arial" w:hAnsi="Arial"/>
        </w:rPr>
      </w:pPr>
      <w:r w:rsidDel="00000000" w:rsidR="00000000" w:rsidRPr="00000000">
        <w:rPr>
          <w:rtl w:val="0"/>
        </w:rPr>
      </w:r>
    </w:p>
    <w:p w:rsidR="00000000" w:rsidDel="00000000" w:rsidP="00000000" w:rsidRDefault="00000000" w:rsidRPr="00000000" w14:paraId="00000150">
      <w:pPr>
        <w:rPr>
          <w:rFonts w:ascii="Arial" w:cs="Arial" w:eastAsia="Arial" w:hAnsi="Arial"/>
        </w:rPr>
      </w:pPr>
      <w:r w:rsidDel="00000000" w:rsidR="00000000" w:rsidRPr="00000000">
        <w:rPr>
          <w:rFonts w:ascii="Arial" w:cs="Arial" w:eastAsia="Arial" w:hAnsi="Arial"/>
          <w:rtl w:val="0"/>
        </w:rPr>
        <w:t xml:space="preserve">We used a blue LED as the Conditioned Stimulus (CS, 50 ms flash) with an air-puff to the eye serving as the Unconditioned Stimulus (US, 50 ms pulse). We used an Arduino to orchestrate stimulus delivery and protocol design.</w:t>
      </w:r>
    </w:p>
    <w:p w:rsidR="00000000" w:rsidDel="00000000" w:rsidP="00000000" w:rsidRDefault="00000000" w:rsidRPr="00000000" w14:paraId="00000151">
      <w:pPr>
        <w:rPr>
          <w:rFonts w:ascii="Arial" w:cs="Arial" w:eastAsia="Arial" w:hAnsi="Arial"/>
        </w:rPr>
      </w:pPr>
      <w:r w:rsidDel="00000000" w:rsidR="00000000" w:rsidRPr="00000000">
        <w:rPr>
          <w:rtl w:val="0"/>
        </w:rPr>
      </w:r>
    </w:p>
    <w:p w:rsidR="00000000" w:rsidDel="00000000" w:rsidP="00000000" w:rsidRDefault="00000000" w:rsidRPr="00000000" w14:paraId="00000152">
      <w:pPr>
        <w:rPr>
          <w:rFonts w:ascii="Arial" w:cs="Arial" w:eastAsia="Arial" w:hAnsi="Arial"/>
        </w:rPr>
      </w:pPr>
      <w:r w:rsidDel="00000000" w:rsidR="00000000" w:rsidRPr="00000000">
        <w:rPr>
          <w:rFonts w:ascii="Arial" w:cs="Arial" w:eastAsia="Arial" w:hAnsi="Arial"/>
          <w:rtl w:val="0"/>
        </w:rPr>
        <w:t xml:space="preserve">All experiments were performed on head-fixed C57Bl6 mice, since we planned to use a stationary, custom-built two-microscope to image Hippocampal CA1 activity during task acquisition and recall.</w:t>
      </w:r>
    </w:p>
    <w:p w:rsidR="00000000" w:rsidDel="00000000" w:rsidP="00000000" w:rsidRDefault="00000000" w:rsidRPr="00000000" w14:paraId="00000153">
      <w:pPr>
        <w:rPr>
          <w:rFonts w:ascii="Arial" w:cs="Arial" w:eastAsia="Arial" w:hAnsi="Arial"/>
        </w:rPr>
      </w:pPr>
      <w:r w:rsidDel="00000000" w:rsidR="00000000" w:rsidRPr="00000000">
        <w:rPr>
          <w:rFonts w:ascii="Arial" w:cs="Arial" w:eastAsia="Arial" w:hAnsi="Arial"/>
        </w:rPr>
        <w:drawing>
          <wp:inline distB="0" distT="0" distL="0" distR="0">
            <wp:extent cx="4367213" cy="3360099"/>
            <wp:effectExtent b="0" l="0" r="0" t="0"/>
            <wp:docPr descr="Behaviour_Imaging.png" id="53" name="image24.png"/>
            <a:graphic>
              <a:graphicData uri="http://schemas.openxmlformats.org/drawingml/2006/picture">
                <pic:pic>
                  <pic:nvPicPr>
                    <pic:cNvPr descr="Behaviour_Imaging.png" id="0" name="image24.png"/>
                    <pic:cNvPicPr preferRelativeResize="0"/>
                  </pic:nvPicPr>
                  <pic:blipFill>
                    <a:blip r:embed="rId27"/>
                    <a:srcRect b="0" l="0" r="0" t="0"/>
                    <a:stretch>
                      <a:fillRect/>
                    </a:stretch>
                  </pic:blipFill>
                  <pic:spPr>
                    <a:xfrm>
                      <a:off x="0" y="0"/>
                      <a:ext cx="4367213" cy="336009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Arial" w:cs="Arial" w:eastAsia="Arial" w:hAnsi="Arial"/>
        </w:rPr>
      </w:pPr>
      <w:r w:rsidDel="00000000" w:rsidR="00000000" w:rsidRPr="00000000">
        <w:rPr>
          <w:rtl w:val="0"/>
        </w:rPr>
      </w:r>
    </w:p>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Pr>
        <mc:AlternateContent>
          <mc:Choice Requires="wpg">
            <w:drawing>
              <wp:inline distB="0" distT="0" distL="0" distR="0">
                <wp:extent cx="4538663" cy="1214687"/>
                <wp:effectExtent b="0" l="0" r="0" t="0"/>
                <wp:docPr id="32" name=""/>
                <a:graphic>
                  <a:graphicData uri="http://schemas.microsoft.com/office/word/2010/wordprocessingGroup">
                    <wpg:wgp>
                      <wpg:cNvGrpSpPr/>
                      <wpg:grpSpPr>
                        <a:xfrm>
                          <a:off x="2710750" y="3073975"/>
                          <a:ext cx="4538663" cy="1214687"/>
                          <a:chOff x="2710750" y="3073975"/>
                          <a:chExt cx="5270550" cy="1412050"/>
                        </a:xfrm>
                      </wpg:grpSpPr>
                      <wpg:grpSp>
                        <wpg:cNvGrpSpPr/>
                        <wpg:grpSpPr>
                          <a:xfrm>
                            <a:off x="2710750" y="3073978"/>
                            <a:ext cx="5270500" cy="1412045"/>
                            <a:chOff x="0" y="0"/>
                            <a:chExt cx="8855121" cy="2423707"/>
                          </a:xfrm>
                        </wpg:grpSpPr>
                        <wps:wsp>
                          <wps:cNvSpPr/>
                          <wps:cNvPr id="3" name="Shape 3"/>
                          <wps:spPr>
                            <a:xfrm>
                              <a:off x="0" y="0"/>
                              <a:ext cx="8855100" cy="242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99426" y="0"/>
                              <a:ext cx="5031415" cy="726869"/>
                              <a:chOff x="2299426" y="0"/>
                              <a:chExt cx="5031415" cy="726869"/>
                            </a:xfrm>
                          </wpg:grpSpPr>
                          <wps:wsp>
                            <wps:cNvSpPr/>
                            <wps:cNvPr id="5" name="Shape 5"/>
                            <wps:spPr>
                              <a:xfrm>
                                <a:off x="2299426" y="0"/>
                                <a:ext cx="5031415" cy="72686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entury Schoolbook" w:cs="Century Schoolbook" w:eastAsia="Century Schoolbook" w:hAnsi="Century Schoolbook"/>
                                      <w:b w:val="1"/>
                                      <w:i w:val="0"/>
                                      <w:smallCaps w:val="0"/>
                                      <w:strike w:val="0"/>
                                      <w:color w:val="8064a2"/>
                                      <w:sz w:val="30"/>
                                      <w:vertAlign w:val="baseline"/>
                                    </w:rPr>
                                    <w:t xml:space="preserve">Inter-Stimulus Interval (ISI)</w:t>
                                  </w:r>
                                </w:p>
                              </w:txbxContent>
                            </wps:txbx>
                            <wps:bodyPr anchorCtr="0" anchor="t" bIns="45700" lIns="91425" spcFirstLastPara="1" rIns="91425" wrap="square" tIns="45700">
                              <a:noAutofit/>
                            </wps:bodyPr>
                          </wps:wsp>
                          <wps:wsp>
                            <wps:cNvCnPr/>
                            <wps:spPr>
                              <a:xfrm>
                                <a:off x="3134759" y="496460"/>
                                <a:ext cx="1647465" cy="0"/>
                              </a:xfrm>
                              <a:prstGeom prst="straightConnector1">
                                <a:avLst/>
                              </a:prstGeom>
                              <a:noFill/>
                              <a:ln cap="flat" cmpd="sng" w="38100">
                                <a:solidFill>
                                  <a:schemeClr val="accent4"/>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0" y="516151"/>
                              <a:ext cx="8855121" cy="1727730"/>
                              <a:chOff x="0" y="516151"/>
                              <a:chExt cx="8855121" cy="1819265"/>
                            </a:xfrm>
                          </wpg:grpSpPr>
                          <pic:pic>
                            <pic:nvPicPr>
                              <pic:cNvPr id="8" name="Shape 8"/>
                              <pic:cNvPicPr preferRelativeResize="0"/>
                            </pic:nvPicPr>
                            <pic:blipFill rotWithShape="1">
                              <a:blip r:embed="rId28">
                                <a:alphaModFix/>
                              </a:blip>
                              <a:srcRect b="0" l="0" r="0" t="0"/>
                              <a:stretch/>
                            </pic:blipFill>
                            <pic:spPr>
                              <a:xfrm>
                                <a:off x="0" y="516151"/>
                                <a:ext cx="8855121" cy="1819265"/>
                              </a:xfrm>
                              <a:prstGeom prst="rect">
                                <a:avLst/>
                              </a:prstGeom>
                              <a:noFill/>
                              <a:ln>
                                <a:noFill/>
                              </a:ln>
                            </pic:spPr>
                          </pic:pic>
                          <wps:wsp>
                            <wps:cNvSpPr/>
                            <wps:cNvPr id="9" name="Shape 9"/>
                            <wps:spPr>
                              <a:xfrm>
                                <a:off x="526273" y="1637459"/>
                                <a:ext cx="8328848" cy="697957"/>
                              </a:xfrm>
                              <a:prstGeom prst="roundRect">
                                <a:avLst>
                                  <a:gd fmla="val 0" name="adj"/>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45700" lIns="91425" spcFirstLastPara="1" rIns="91425" wrap="square" tIns="45700">
                              <a:noAutofit/>
                            </wps:bodyPr>
                          </wps:wsp>
                        </wpg:grpSp>
                        <wpg:grpSp>
                          <wpg:cNvGrpSpPr/>
                          <wpg:grpSpPr>
                            <a:xfrm>
                              <a:off x="3157421" y="1696838"/>
                              <a:ext cx="2705612" cy="726869"/>
                              <a:chOff x="3157421" y="1696838"/>
                              <a:chExt cx="2705612" cy="726869"/>
                            </a:xfrm>
                          </wpg:grpSpPr>
                          <wps:wsp>
                            <wps:cNvCnPr/>
                            <wps:spPr>
                              <a:xfrm>
                                <a:off x="3447329" y="1724399"/>
                                <a:ext cx="1277690" cy="0"/>
                              </a:xfrm>
                              <a:prstGeom prst="straightConnector1">
                                <a:avLst/>
                              </a:prstGeom>
                              <a:noFill/>
                              <a:ln cap="flat" cmpd="sng" w="381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3157421" y="1696838"/>
                                <a:ext cx="2705612" cy="72686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entury Schoolbook" w:cs="Century Schoolbook" w:eastAsia="Century Schoolbook" w:hAnsi="Century Schoolbook"/>
                                      <w:b w:val="1"/>
                                      <w:i w:val="0"/>
                                      <w:smallCaps w:val="0"/>
                                      <w:strike w:val="0"/>
                                      <w:color w:val="9bbb59"/>
                                      <w:sz w:val="30"/>
                                      <w:vertAlign w:val="baseline"/>
                                    </w:rPr>
                                    <w:t xml:space="preserve">Trace Interval</w:t>
                                  </w:r>
                                </w:p>
                              </w:txbxContent>
                            </wps:txbx>
                            <wps:bodyPr anchorCtr="0" anchor="t" bIns="45700" lIns="91425" spcFirstLastPara="1" rIns="91425" wrap="square" tIns="45700">
                              <a:noAutofit/>
                            </wps:bodyPr>
                          </wps:wsp>
                        </wpg:grpSp>
                        <wps:wsp>
                          <wps:cNvSpPr/>
                          <wps:cNvPr id="13" name="Shape 13"/>
                          <wps:spPr>
                            <a:xfrm>
                              <a:off x="7184276" y="1586632"/>
                              <a:ext cx="1581119" cy="72686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entury Schoolbook" w:cs="Century Schoolbook" w:eastAsia="Century Schoolbook" w:hAnsi="Century Schoolbook"/>
                                    <w:b w:val="1"/>
                                    <w:i w:val="0"/>
                                    <w:smallCaps w:val="0"/>
                                    <w:strike w:val="0"/>
                                    <w:color w:val="000000"/>
                                    <w:sz w:val="30"/>
                                    <w:vertAlign w:val="baseline"/>
                                  </w:rPr>
                                  <w:t xml:space="preserve">Time </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4538663" cy="1214687"/>
                <wp:effectExtent b="0" l="0" r="0" t="0"/>
                <wp:docPr id="32" name="image27.png"/>
                <a:graphic>
                  <a:graphicData uri="http://schemas.openxmlformats.org/drawingml/2006/picture">
                    <pic:pic>
                      <pic:nvPicPr>
                        <pic:cNvPr id="0" name="image27.png"/>
                        <pic:cNvPicPr preferRelativeResize="0"/>
                      </pic:nvPicPr>
                      <pic:blipFill>
                        <a:blip r:embed="rId29"/>
                        <a:srcRect/>
                        <a:stretch>
                          <a:fillRect/>
                        </a:stretch>
                      </pic:blipFill>
                      <pic:spPr>
                        <a:xfrm>
                          <a:off x="0" y="0"/>
                          <a:ext cx="4538663" cy="12146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6">
      <w:pPr>
        <w:rPr>
          <w:rFonts w:ascii="Arial" w:cs="Arial" w:eastAsia="Arial" w:hAnsi="Arial"/>
        </w:rPr>
      </w:pPr>
      <w:r w:rsidDel="00000000" w:rsidR="00000000" w:rsidRPr="00000000">
        <w:rPr>
          <w:rFonts w:ascii="Arial" w:cs="Arial" w:eastAsia="Arial" w:hAnsi="Arial"/>
          <w:rtl w:val="0"/>
        </w:rPr>
        <w:t xml:space="preserve">Figure: Schematic representation of the behaviour rig with two-photon imaging, to train head-fixed mice on a Trace Eye-Blink Conditioning (TEC) task.</w:t>
      </w:r>
    </w:p>
    <w:p w:rsidR="00000000" w:rsidDel="00000000" w:rsidP="00000000" w:rsidRDefault="00000000" w:rsidRPr="00000000" w14:paraId="00000157">
      <w:pPr>
        <w:rPr>
          <w:rFonts w:ascii="Arial" w:cs="Arial" w:eastAsia="Arial" w:hAnsi="Arial"/>
        </w:rPr>
      </w:pPr>
      <w:r w:rsidDel="00000000" w:rsidR="00000000" w:rsidRPr="00000000">
        <w:rPr>
          <w:rtl w:val="0"/>
        </w:rPr>
      </w:r>
    </w:p>
    <w:p w:rsidR="00000000" w:rsidDel="00000000" w:rsidP="00000000" w:rsidRDefault="00000000" w:rsidRPr="00000000" w14:paraId="00000158">
      <w:pPr>
        <w:rPr>
          <w:rFonts w:ascii="Arial" w:cs="Arial" w:eastAsia="Arial" w:hAnsi="Arial"/>
        </w:rPr>
      </w:pPr>
      <w:r w:rsidDel="00000000" w:rsidR="00000000" w:rsidRPr="00000000">
        <w:rPr>
          <w:rFonts w:ascii="Arial" w:cs="Arial" w:eastAsia="Arial" w:hAnsi="Arial"/>
        </w:rPr>
        <w:drawing>
          <wp:inline distB="114300" distT="114300" distL="114300" distR="114300">
            <wp:extent cx="4138613" cy="4185114"/>
            <wp:effectExtent b="0" l="0" r="0" t="0"/>
            <wp:docPr id="4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138613" cy="4185114"/>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Arial" w:cs="Arial" w:eastAsia="Arial" w:hAnsi="Arial"/>
        </w:rPr>
      </w:pPr>
      <w:r w:rsidDel="00000000" w:rsidR="00000000" w:rsidRPr="00000000">
        <w:rPr>
          <w:rFonts w:ascii="Arial" w:cs="Arial" w:eastAsia="Arial" w:hAnsi="Arial"/>
          <w:rtl w:val="0"/>
        </w:rPr>
        <w:t xml:space="preserve">Figure: A picture of a head-fixed mouse clamped on the behaviour rig, with key components: 1) Red LED Illumination, 2) Blue LED CS, 3) Air-puff port directed to the left eye, and 4) Height-adjustable Treadmill</w:t>
      </w:r>
    </w:p>
    <w:p w:rsidR="00000000" w:rsidDel="00000000" w:rsidP="00000000" w:rsidRDefault="00000000" w:rsidRPr="00000000" w14:paraId="0000015A">
      <w:pPr>
        <w:rPr>
          <w:rFonts w:ascii="Arial" w:cs="Arial" w:eastAsia="Arial" w:hAnsi="Arial"/>
        </w:rPr>
      </w:pPr>
      <w:r w:rsidDel="00000000" w:rsidR="00000000" w:rsidRPr="00000000">
        <w:rPr>
          <w:rtl w:val="0"/>
        </w:rPr>
      </w:r>
    </w:p>
    <w:p w:rsidR="00000000" w:rsidDel="00000000" w:rsidP="00000000" w:rsidRDefault="00000000" w:rsidRPr="00000000" w14:paraId="0000015B">
      <w:pPr>
        <w:rPr>
          <w:rFonts w:ascii="Arial" w:cs="Arial" w:eastAsia="Arial" w:hAnsi="Arial"/>
          <w:u w:val="single"/>
        </w:rPr>
      </w:pPr>
      <w:r w:rsidDel="00000000" w:rsidR="00000000" w:rsidRPr="00000000">
        <w:rPr>
          <w:rFonts w:ascii="Arial" w:cs="Arial" w:eastAsia="Arial" w:hAnsi="Arial"/>
          <w:u w:val="single"/>
          <w:rtl w:val="0"/>
        </w:rPr>
        <w:t xml:space="preserve">Analysis</w:t>
      </w:r>
    </w:p>
    <w:p w:rsidR="00000000" w:rsidDel="00000000" w:rsidP="00000000" w:rsidRDefault="00000000" w:rsidRPr="00000000" w14:paraId="0000015C">
      <w:pPr>
        <w:rPr>
          <w:rFonts w:ascii="Arial" w:cs="Arial" w:eastAsia="Arial" w:hAnsi="Arial"/>
        </w:rPr>
      </w:pPr>
      <w:r w:rsidDel="00000000" w:rsidR="00000000" w:rsidRPr="00000000">
        <w:rPr>
          <w:rFonts w:ascii="Arial" w:cs="Arial" w:eastAsia="Arial" w:hAnsi="Arial"/>
          <w:rtl w:val="0"/>
        </w:rPr>
        <w:t xml:space="preserve">Once the .tiff movies of the eye of the animal being trained were saved, they were analyzed by a custom script written in MATLAB 2011, wherein for every frame we</w:t>
      </w:r>
    </w:p>
    <w:p w:rsidR="00000000" w:rsidDel="00000000" w:rsidP="00000000" w:rsidRDefault="00000000" w:rsidRPr="00000000" w14:paraId="0000015D">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Adjust contrast (optional)</w:t>
      </w:r>
    </w:p>
    <w:p w:rsidR="00000000" w:rsidDel="00000000" w:rsidP="00000000" w:rsidRDefault="00000000" w:rsidRPr="00000000" w14:paraId="0000015E">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Apply a median filter (optional)</w:t>
      </w:r>
    </w:p>
    <w:p w:rsidR="00000000" w:rsidDel="00000000" w:rsidP="00000000" w:rsidRDefault="00000000" w:rsidRPr="00000000" w14:paraId="0000015F">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Crop out the pixels defining the eye and surrounding (identical number of pixels for all trials and animals)</w:t>
      </w:r>
    </w:p>
    <w:p w:rsidR="00000000" w:rsidDel="00000000" w:rsidP="00000000" w:rsidRDefault="00000000" w:rsidRPr="00000000" w14:paraId="00000160">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Binarize the image of the eye to get black pixels defining the visible (opened) portion of the eye</w:t>
      </w:r>
    </w:p>
    <w:p w:rsidR="00000000" w:rsidDel="00000000" w:rsidP="00000000" w:rsidRDefault="00000000" w:rsidRPr="00000000" w14:paraId="00000161">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Count the relative proportion of open vs closed eye pixels in the cropped image, and</w:t>
      </w:r>
    </w:p>
    <w:p w:rsidR="00000000" w:rsidDel="00000000" w:rsidP="00000000" w:rsidRDefault="00000000" w:rsidRPr="00000000" w14:paraId="00000162">
      <w:pPr>
        <w:numPr>
          <w:ilvl w:val="0"/>
          <w:numId w:val="9"/>
        </w:numPr>
        <w:ind w:left="720" w:hanging="360"/>
        <w:rPr>
          <w:rFonts w:ascii="Arial" w:cs="Arial" w:eastAsia="Arial" w:hAnsi="Arial"/>
          <w:u w:val="none"/>
        </w:rPr>
      </w:pPr>
      <w:r w:rsidDel="00000000" w:rsidR="00000000" w:rsidRPr="00000000">
        <w:rPr>
          <w:rFonts w:ascii="Arial" w:cs="Arial" w:eastAsia="Arial" w:hAnsi="Arial"/>
          <w:rtl w:val="0"/>
        </w:rPr>
        <w:t xml:space="preserve">Assign each frame with a Fraction of Eye Closure (FEC) score</w:t>
      </w:r>
    </w:p>
    <w:p w:rsidR="00000000" w:rsidDel="00000000" w:rsidP="00000000" w:rsidRDefault="00000000" w:rsidRPr="00000000" w14:paraId="00000163">
      <w:pPr>
        <w:rPr>
          <w:rFonts w:ascii="Arial" w:cs="Arial" w:eastAsia="Arial" w:hAnsi="Arial"/>
        </w:rPr>
      </w:pPr>
      <w:r w:rsidDel="00000000" w:rsidR="00000000" w:rsidRPr="00000000">
        <w:rPr>
          <w:rtl w:val="0"/>
        </w:rPr>
      </w:r>
    </w:p>
    <w:p w:rsidR="00000000" w:rsidDel="00000000" w:rsidP="00000000" w:rsidRDefault="00000000" w:rsidRPr="00000000" w14:paraId="00000164">
      <w:pPr>
        <w:rPr>
          <w:rFonts w:ascii="Arial" w:cs="Arial" w:eastAsia="Arial" w:hAnsi="Arial"/>
        </w:rPr>
      </w:pPr>
      <w:r w:rsidDel="00000000" w:rsidR="00000000" w:rsidRPr="00000000">
        <w:rPr>
          <w:rFonts w:ascii="Arial" w:cs="Arial" w:eastAsia="Arial" w:hAnsi="Arial"/>
        </w:rPr>
        <w:drawing>
          <wp:inline distB="114300" distT="114300" distL="114300" distR="114300">
            <wp:extent cx="5408771" cy="2928938"/>
            <wp:effectExtent b="0" l="0" r="0" t="0"/>
            <wp:docPr id="60"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408771"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Arial" w:cs="Arial" w:eastAsia="Arial" w:hAnsi="Arial"/>
        </w:rPr>
      </w:pPr>
      <w:r w:rsidDel="00000000" w:rsidR="00000000" w:rsidRPr="00000000">
        <w:rPr>
          <w:rtl w:val="0"/>
        </w:rPr>
      </w:r>
    </w:p>
    <w:p w:rsidR="00000000" w:rsidDel="00000000" w:rsidP="00000000" w:rsidRDefault="00000000" w:rsidRPr="00000000" w14:paraId="00000166">
      <w:pPr>
        <w:rPr>
          <w:rFonts w:ascii="Arial" w:cs="Arial" w:eastAsia="Arial" w:hAnsi="Arial"/>
        </w:rPr>
      </w:pPr>
      <w:r w:rsidDel="00000000" w:rsidR="00000000" w:rsidRPr="00000000">
        <w:rPr>
          <w:rFonts w:ascii="Arial" w:cs="Arial" w:eastAsia="Arial" w:hAnsi="Arial"/>
          <w:rtl w:val="0"/>
        </w:rPr>
        <w:t xml:space="preserve">The FEC score then allowed us to analyse each trial’s worth of frames for eye-blinks.</w:t>
      </w:r>
    </w:p>
    <w:p w:rsidR="00000000" w:rsidDel="00000000" w:rsidP="00000000" w:rsidRDefault="00000000" w:rsidRPr="00000000" w14:paraId="00000167">
      <w:pPr>
        <w:rPr>
          <w:rFonts w:ascii="Arial" w:cs="Arial" w:eastAsia="Arial" w:hAnsi="Arial"/>
        </w:rPr>
      </w:pPr>
      <w:r w:rsidDel="00000000" w:rsidR="00000000" w:rsidRPr="00000000">
        <w:rPr>
          <w:rFonts w:ascii="Arial" w:cs="Arial" w:eastAsia="Arial" w:hAnsi="Arial"/>
          <w:rtl w:val="0"/>
        </w:rPr>
        <w:t xml:space="preserve">There are many features of the eye-blink that could be used to gauge the overall performance of the animal in terms of both the Conditioned Response (CR) as well as the Unconditioned Response (UR), but for my experiments, I chose to use Eye-Blink Amplitude (Siegel et al., 2015).</w:t>
      </w:r>
    </w:p>
    <w:p w:rsidR="00000000" w:rsidDel="00000000" w:rsidP="00000000" w:rsidRDefault="00000000" w:rsidRPr="00000000" w14:paraId="00000168">
      <w:pPr>
        <w:rPr>
          <w:rFonts w:ascii="Arial" w:cs="Arial" w:eastAsia="Arial" w:hAnsi="Arial"/>
        </w:rPr>
      </w:pPr>
      <w:r w:rsidDel="00000000" w:rsidR="00000000" w:rsidRPr="00000000">
        <w:rPr>
          <w:rFonts w:ascii="Arial" w:cs="Arial" w:eastAsia="Arial" w:hAnsi="Arial"/>
          <w:rtl w:val="0"/>
        </w:rPr>
        <w:t xml:space="preserve">Additionally, we studied whether the animals could produce CRs in the absence of the US, by pseudorandomly selecting upto 10% trials to skip the US (Probe Trials).</w:t>
      </w:r>
    </w:p>
    <w:p w:rsidR="00000000" w:rsidDel="00000000" w:rsidP="00000000" w:rsidRDefault="00000000" w:rsidRPr="00000000" w14:paraId="00000169">
      <w:pPr>
        <w:rPr>
          <w:rFonts w:ascii="Arial" w:cs="Arial" w:eastAsia="Arial" w:hAnsi="Arial"/>
        </w:rPr>
      </w:pPr>
      <w:r w:rsidDel="00000000" w:rsidR="00000000" w:rsidRPr="00000000">
        <w:rPr>
          <w:rtl w:val="0"/>
        </w:rPr>
      </w:r>
    </w:p>
    <w:p w:rsidR="00000000" w:rsidDel="00000000" w:rsidP="00000000" w:rsidRDefault="00000000" w:rsidRPr="00000000" w14:paraId="0000016A">
      <w:pPr>
        <w:rPr>
          <w:rFonts w:ascii="Arial" w:cs="Arial" w:eastAsia="Arial" w:hAnsi="Arial"/>
          <w:u w:val="single"/>
        </w:rPr>
      </w:pPr>
      <w:r w:rsidDel="00000000" w:rsidR="00000000" w:rsidRPr="00000000">
        <w:rPr>
          <w:rFonts w:ascii="Arial" w:cs="Arial" w:eastAsia="Arial" w:hAnsi="Arial"/>
          <w:u w:val="single"/>
          <w:rtl w:val="0"/>
        </w:rPr>
        <w:t xml:space="preserve">Results</w:t>
      </w:r>
    </w:p>
    <w:p w:rsidR="00000000" w:rsidDel="00000000" w:rsidP="00000000" w:rsidRDefault="00000000" w:rsidRPr="00000000" w14:paraId="0000016B">
      <w:pPr>
        <w:rPr>
          <w:rFonts w:ascii="Arial" w:cs="Arial" w:eastAsia="Arial" w:hAnsi="Arial"/>
        </w:rPr>
      </w:pPr>
      <w:r w:rsidDel="00000000" w:rsidR="00000000" w:rsidRPr="00000000">
        <w:rPr>
          <w:rtl w:val="0"/>
        </w:rPr>
      </w:r>
    </w:p>
    <w:p w:rsidR="00000000" w:rsidDel="00000000" w:rsidP="00000000" w:rsidRDefault="00000000" w:rsidRPr="00000000" w14:paraId="0000016C">
      <w:pPr>
        <w:numPr>
          <w:ilvl w:val="0"/>
          <w:numId w:val="7"/>
        </w:numPr>
        <w:ind w:left="720" w:hanging="360"/>
        <w:rPr>
          <w:rFonts w:ascii="Arial" w:cs="Arial" w:eastAsia="Arial" w:hAnsi="Arial"/>
          <w:u w:val="none"/>
        </w:rPr>
      </w:pPr>
      <w:r w:rsidDel="00000000" w:rsidR="00000000" w:rsidRPr="00000000">
        <w:rPr>
          <w:rFonts w:ascii="Arial" w:cs="Arial" w:eastAsia="Arial" w:hAnsi="Arial"/>
          <w:rtl w:val="0"/>
        </w:rPr>
        <w:t xml:space="preserve">Animals showcase task acquisition by performing Conditioned Responses (CRs), observed as pre-emptive blinks timed to avoid the aversive </w:t>
      </w:r>
      <w:r w:rsidDel="00000000" w:rsidR="00000000" w:rsidRPr="00000000">
        <w:rPr>
          <w:rFonts w:ascii="Arial" w:cs="Arial" w:eastAsia="Arial" w:hAnsi="Arial"/>
          <w:rtl w:val="0"/>
        </w:rPr>
        <w:t xml:space="preserve">US</w:t>
      </w:r>
      <w:r w:rsidDel="00000000" w:rsidR="00000000" w:rsidRPr="00000000">
        <w:rPr>
          <w:rFonts w:ascii="Arial" w:cs="Arial" w:eastAsia="Arial" w:hAnsi="Arial"/>
          <w:rtl w:val="0"/>
        </w:rPr>
        <w:t xml:space="preserve">. The kinetics of the CR (timing, amplitude, etc.) are dependent on the amount of training, but are identical across paired and probe trials.</w:t>
      </w:r>
    </w:p>
    <w:p w:rsidR="00000000" w:rsidDel="00000000" w:rsidP="00000000" w:rsidRDefault="00000000" w:rsidRPr="00000000" w14:paraId="0000016D">
      <w:pPr>
        <w:rPr>
          <w:rFonts w:ascii="Arial" w:cs="Arial" w:eastAsia="Arial" w:hAnsi="Arial"/>
        </w:rPr>
      </w:pPr>
      <w:r w:rsidDel="00000000" w:rsidR="00000000" w:rsidRPr="00000000">
        <w:rPr>
          <w:rtl w:val="0"/>
        </w:rPr>
      </w:r>
    </w:p>
    <w:p w:rsidR="00000000" w:rsidDel="00000000" w:rsidP="00000000" w:rsidRDefault="00000000" w:rsidRPr="00000000" w14:paraId="0000016E">
      <w:pPr>
        <w:rPr>
          <w:rFonts w:ascii="Arial" w:cs="Arial" w:eastAsia="Arial" w:hAnsi="Arial"/>
        </w:rPr>
      </w:pPr>
      <w:r w:rsidDel="00000000" w:rsidR="00000000" w:rsidRPr="00000000">
        <w:rPr>
          <w:rFonts w:ascii="Arial" w:cs="Arial" w:eastAsia="Arial" w:hAnsi="Arial"/>
        </w:rPr>
        <w:drawing>
          <wp:inline distB="0" distT="0" distL="0" distR="0">
            <wp:extent cx="5270500" cy="3988866"/>
            <wp:effectExtent b="0" l="0" r="0" t="0"/>
            <wp:docPr id="56"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270500" cy="398886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Arial" w:cs="Arial" w:eastAsia="Arial" w:hAnsi="Arial"/>
        </w:rPr>
      </w:pPr>
      <w:r w:rsidDel="00000000" w:rsidR="00000000" w:rsidRPr="00000000">
        <w:rPr>
          <w:rFonts w:ascii="Arial" w:cs="Arial" w:eastAsia="Arial" w:hAnsi="Arial"/>
          <w:rtl w:val="0"/>
        </w:rPr>
        <w:t xml:space="preserve">Figure: Conditioned Responses (CRs) are small amplitude eye-blinks triggered by the CS, and develop with multiple training sessions. </w:t>
      </w:r>
      <w:r w:rsidDel="00000000" w:rsidR="00000000" w:rsidRPr="00000000">
        <w:rPr>
          <w:rFonts w:ascii="Arial" w:cs="Arial" w:eastAsia="Arial" w:hAnsi="Arial"/>
          <w:i w:val="1"/>
          <w:rtl w:val="0"/>
        </w:rPr>
        <w:t xml:space="preserve">Top</w:t>
      </w:r>
      <w:r w:rsidDel="00000000" w:rsidR="00000000" w:rsidRPr="00000000">
        <w:rPr>
          <w:rFonts w:ascii="Arial" w:cs="Arial" w:eastAsia="Arial" w:hAnsi="Arial"/>
          <w:rtl w:val="0"/>
        </w:rPr>
        <w:t xml:space="preserve">, Trial-by-trial FEC scores for Session 2 (</w:t>
      </w:r>
      <w:r w:rsidDel="00000000" w:rsidR="00000000" w:rsidRPr="00000000">
        <w:rPr>
          <w:rFonts w:ascii="Arial" w:cs="Arial" w:eastAsia="Arial" w:hAnsi="Arial"/>
          <w:i w:val="1"/>
          <w:rtl w:val="0"/>
        </w:rPr>
        <w:t xml:space="preserve">left</w:t>
      </w:r>
      <w:r w:rsidDel="00000000" w:rsidR="00000000" w:rsidRPr="00000000">
        <w:rPr>
          <w:rFonts w:ascii="Arial" w:cs="Arial" w:eastAsia="Arial" w:hAnsi="Arial"/>
          <w:rtl w:val="0"/>
        </w:rPr>
        <w:t xml:space="preserve">) and Session 4 (</w:t>
      </w:r>
      <w:r w:rsidDel="00000000" w:rsidR="00000000" w:rsidRPr="00000000">
        <w:rPr>
          <w:rFonts w:ascii="Arial" w:cs="Arial" w:eastAsia="Arial" w:hAnsi="Arial"/>
          <w:i w:val="1"/>
          <w:rtl w:val="0"/>
        </w:rPr>
        <w:t xml:space="preserve">right</w:t>
      </w:r>
      <w:r w:rsidDel="00000000" w:rsidR="00000000" w:rsidRPr="00000000">
        <w:rPr>
          <w:rFonts w:ascii="Arial" w:cs="Arial" w:eastAsia="Arial" w:hAnsi="Arial"/>
          <w:rtl w:val="0"/>
        </w:rPr>
        <w:t xml:space="preserve">). Unconditioned Responses are large eye-blinks to the US. </w:t>
      </w:r>
      <w:r w:rsidDel="00000000" w:rsidR="00000000" w:rsidRPr="00000000">
        <w:rPr>
          <w:rFonts w:ascii="Arial" w:cs="Arial" w:eastAsia="Arial" w:hAnsi="Arial"/>
          <w:i w:val="1"/>
          <w:rtl w:val="0"/>
        </w:rPr>
        <w:t xml:space="preserve">Bottom</w:t>
      </w:r>
      <w:r w:rsidDel="00000000" w:rsidR="00000000" w:rsidRPr="00000000">
        <w:rPr>
          <w:rFonts w:ascii="Arial" w:cs="Arial" w:eastAsia="Arial" w:hAnsi="Arial"/>
          <w:rtl w:val="0"/>
        </w:rPr>
        <w:t xml:space="preserve">, Trial-averaged FEC traces for Session 2 (</w:t>
      </w:r>
      <w:r w:rsidDel="00000000" w:rsidR="00000000" w:rsidRPr="00000000">
        <w:rPr>
          <w:rFonts w:ascii="Arial" w:cs="Arial" w:eastAsia="Arial" w:hAnsi="Arial"/>
          <w:i w:val="1"/>
          <w:rtl w:val="0"/>
        </w:rPr>
        <w:t xml:space="preserve">left</w:t>
      </w:r>
      <w:r w:rsidDel="00000000" w:rsidR="00000000" w:rsidRPr="00000000">
        <w:rPr>
          <w:rFonts w:ascii="Arial" w:cs="Arial" w:eastAsia="Arial" w:hAnsi="Arial"/>
          <w:rtl w:val="0"/>
        </w:rPr>
        <w:t xml:space="preserve">) and Session 4 (</w:t>
      </w:r>
      <w:r w:rsidDel="00000000" w:rsidR="00000000" w:rsidRPr="00000000">
        <w:rPr>
          <w:rFonts w:ascii="Arial" w:cs="Arial" w:eastAsia="Arial" w:hAnsi="Arial"/>
          <w:i w:val="1"/>
          <w:rtl w:val="0"/>
        </w:rPr>
        <w:t xml:space="preserve">right</w:t>
      </w:r>
      <w:r w:rsidDel="00000000" w:rsidR="00000000" w:rsidRPr="00000000">
        <w:rPr>
          <w:rFonts w:ascii="Arial" w:cs="Arial" w:eastAsia="Arial" w:hAnsi="Arial"/>
          <w:rtl w:val="0"/>
        </w:rPr>
        <w:t xml:space="preserve">) for paired (red) and probe trials (green).</w:t>
      </w:r>
    </w:p>
    <w:p w:rsidR="00000000" w:rsidDel="00000000" w:rsidP="00000000" w:rsidRDefault="00000000" w:rsidRPr="00000000" w14:paraId="00000170">
      <w:pPr>
        <w:rPr>
          <w:rFonts w:ascii="Arial" w:cs="Arial" w:eastAsia="Arial" w:hAnsi="Arial"/>
        </w:rPr>
      </w:pPr>
      <w:r w:rsidDel="00000000" w:rsidR="00000000" w:rsidRPr="00000000">
        <w:rPr>
          <w:rtl w:val="0"/>
        </w:rPr>
      </w:r>
    </w:p>
    <w:p w:rsidR="00000000" w:rsidDel="00000000" w:rsidP="00000000" w:rsidRDefault="00000000" w:rsidRPr="00000000" w14:paraId="00000171">
      <w:pPr>
        <w:numPr>
          <w:ilvl w:val="0"/>
          <w:numId w:val="7"/>
        </w:numPr>
        <w:ind w:left="720" w:hanging="360"/>
        <w:rPr>
          <w:rFonts w:ascii="Arial" w:cs="Arial" w:eastAsia="Arial" w:hAnsi="Arial"/>
          <w:u w:val="none"/>
        </w:rPr>
      </w:pPr>
      <w:r w:rsidDel="00000000" w:rsidR="00000000" w:rsidRPr="00000000">
        <w:rPr>
          <w:rFonts w:ascii="Arial" w:cs="Arial" w:eastAsia="Arial" w:hAnsi="Arial"/>
          <w:rtl w:val="0"/>
        </w:rPr>
        <w:t xml:space="preserve">Most animals can pick up the task within 4-7 sessions (1 session/day, 60 trials/session), even if on water deprivation. Animals can also be subsequently trained to different Interstimulus intervals. Using the Conditioned Response (CR) amplitude, each trial can be binarized to whether a CR was elicited (Hit Trial) or not (Miss Trial), by thresholding at mean trial FEC + 2*Std. Dev.. Performance for the session is then estimated as the ratio of Hit Trials to Total Trials.</w:t>
      </w:r>
    </w:p>
    <w:p w:rsidR="00000000" w:rsidDel="00000000" w:rsidP="00000000" w:rsidRDefault="00000000" w:rsidRPr="00000000" w14:paraId="00000172">
      <w:pPr>
        <w:rPr>
          <w:rFonts w:ascii="Arial" w:cs="Arial" w:eastAsia="Arial" w:hAnsi="Arial"/>
        </w:rPr>
      </w:pPr>
      <w:r w:rsidDel="00000000" w:rsidR="00000000" w:rsidRPr="00000000">
        <w:rPr>
          <w:rFonts w:ascii="Arial" w:cs="Arial" w:eastAsia="Arial" w:hAnsi="Arial"/>
        </w:rPr>
        <w:drawing>
          <wp:inline distB="0" distT="0" distL="0" distR="0">
            <wp:extent cx="4847594" cy="3624263"/>
            <wp:effectExtent b="0" l="0" r="0" t="0"/>
            <wp:docPr id="61"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847594"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Arial" w:cs="Arial" w:eastAsia="Arial" w:hAnsi="Arial"/>
        </w:rPr>
      </w:pPr>
      <w:r w:rsidDel="00000000" w:rsidR="00000000" w:rsidRPr="00000000">
        <w:rPr>
          <w:rFonts w:ascii="Arial" w:cs="Arial" w:eastAsia="Arial" w:hAnsi="Arial"/>
          <w:rtl w:val="0"/>
        </w:rPr>
        <w:t xml:space="preserve">Figure: Performance in terms of the percentage of Hit Trials to total trials across sessions, including an ISI switch from 250 ms to 350 ms.</w:t>
      </w:r>
    </w:p>
    <w:p w:rsidR="00000000" w:rsidDel="00000000" w:rsidP="00000000" w:rsidRDefault="00000000" w:rsidRPr="00000000" w14:paraId="00000174">
      <w:pPr>
        <w:rPr>
          <w:rFonts w:ascii="Arial" w:cs="Arial" w:eastAsia="Arial" w:hAnsi="Arial"/>
        </w:rPr>
      </w:pPr>
      <w:r w:rsidDel="00000000" w:rsidR="00000000" w:rsidRPr="00000000">
        <w:rPr>
          <w:rtl w:val="0"/>
        </w:rPr>
      </w:r>
    </w:p>
    <w:p w:rsidR="00000000" w:rsidDel="00000000" w:rsidP="00000000" w:rsidRDefault="00000000" w:rsidRPr="00000000" w14:paraId="00000175">
      <w:pPr>
        <w:numPr>
          <w:ilvl w:val="0"/>
          <w:numId w:val="7"/>
        </w:numPr>
        <w:ind w:left="720" w:hanging="360"/>
        <w:rPr>
          <w:rFonts w:ascii="Arial" w:cs="Arial" w:eastAsia="Arial" w:hAnsi="Arial"/>
          <w:u w:val="none"/>
        </w:rPr>
      </w:pPr>
      <w:r w:rsidDel="00000000" w:rsidR="00000000" w:rsidRPr="00000000">
        <w:rPr>
          <w:rFonts w:ascii="Arial" w:cs="Arial" w:eastAsia="Arial" w:hAnsi="Arial"/>
          <w:rtl w:val="0"/>
        </w:rPr>
        <w:t xml:space="preserve">Animals that learn multiple ISIs, especially when the second ISI is &gt;=2x the first ISI, showcase complex eye-blinks without extinction of the previously learnt CRs. Once an animal showcases the ability to produce Conditioned Responses (CRs) to one inter-stimulus interval (ISI), this interval can be elongated. In the example shown below we first trained the animal to a 250 ms ISI, and then switched to a 500 ms ISI.</w:t>
      </w:r>
    </w:p>
    <w:p w:rsidR="00000000" w:rsidDel="00000000" w:rsidP="00000000" w:rsidRDefault="00000000" w:rsidRPr="00000000" w14:paraId="00000176">
      <w:pPr>
        <w:tabs>
          <w:tab w:val="left" w:leader="none" w:pos="465"/>
        </w:tabs>
        <w:rPr>
          <w:rFonts w:ascii="Arial" w:cs="Arial" w:eastAsia="Arial" w:hAnsi="Arial"/>
        </w:rPr>
      </w:pPr>
      <w:r w:rsidDel="00000000" w:rsidR="00000000" w:rsidRPr="00000000">
        <w:rPr>
          <w:rFonts w:ascii="Arial" w:cs="Arial" w:eastAsia="Arial" w:hAnsi="Arial"/>
        </w:rPr>
        <w:drawing>
          <wp:inline distB="0" distT="0" distL="0" distR="0">
            <wp:extent cx="2714759" cy="4457994"/>
            <wp:effectExtent b="0" l="0" r="0" t="0"/>
            <wp:docPr id="5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714759" cy="4457994"/>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3086100</wp:posOffset>
            </wp:positionH>
            <wp:positionV relativeFrom="paragraph">
              <wp:posOffset>114300</wp:posOffset>
            </wp:positionV>
            <wp:extent cx="2668270" cy="4314825"/>
            <wp:effectExtent b="0" l="0" r="0" t="0"/>
            <wp:wrapSquare wrapText="bothSides" distB="0" distT="0" distL="114300" distR="114300"/>
            <wp:docPr id="35"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668270" cy="4314825"/>
                    </a:xfrm>
                    <a:prstGeom prst="rect"/>
                    <a:ln/>
                  </pic:spPr>
                </pic:pic>
              </a:graphicData>
            </a:graphic>
          </wp:anchor>
        </w:drawing>
      </w:r>
    </w:p>
    <w:p w:rsidR="00000000" w:rsidDel="00000000" w:rsidP="00000000" w:rsidRDefault="00000000" w:rsidRPr="00000000" w14:paraId="00000177">
      <w:pPr>
        <w:rPr>
          <w:rFonts w:ascii="Arial" w:cs="Arial" w:eastAsia="Arial" w:hAnsi="Arial"/>
        </w:rPr>
      </w:pPr>
      <w:r w:rsidDel="00000000" w:rsidR="00000000" w:rsidRPr="00000000">
        <w:rPr>
          <w:rFonts w:ascii="Arial" w:cs="Arial" w:eastAsia="Arial" w:hAnsi="Arial"/>
          <w:rtl w:val="0"/>
        </w:rPr>
        <w:t xml:space="preserve">Figure: Conditioned Responses (CRs) are preserved for previously learnt ISIs, and switching the ISI to longer intervals results in Complex (multi-CR) eye-blink responses. </w:t>
      </w:r>
      <w:r w:rsidDel="00000000" w:rsidR="00000000" w:rsidRPr="00000000">
        <w:rPr>
          <w:rFonts w:ascii="Arial" w:cs="Arial" w:eastAsia="Arial" w:hAnsi="Arial"/>
          <w:i w:val="1"/>
          <w:rtl w:val="0"/>
        </w:rPr>
        <w:t xml:space="preserve">Top</w:t>
      </w:r>
      <w:r w:rsidDel="00000000" w:rsidR="00000000" w:rsidRPr="00000000">
        <w:rPr>
          <w:rFonts w:ascii="Arial" w:cs="Arial" w:eastAsia="Arial" w:hAnsi="Arial"/>
          <w:rtl w:val="0"/>
        </w:rPr>
        <w:t xml:space="preserve">, Trial-by-trial FEC scores for 250 ms ISI (</w:t>
      </w:r>
      <w:r w:rsidDel="00000000" w:rsidR="00000000" w:rsidRPr="00000000">
        <w:rPr>
          <w:rFonts w:ascii="Arial" w:cs="Arial" w:eastAsia="Arial" w:hAnsi="Arial"/>
          <w:i w:val="1"/>
          <w:rtl w:val="0"/>
        </w:rPr>
        <w:t xml:space="preserve">left</w:t>
      </w:r>
      <w:r w:rsidDel="00000000" w:rsidR="00000000" w:rsidRPr="00000000">
        <w:rPr>
          <w:rFonts w:ascii="Arial" w:cs="Arial" w:eastAsia="Arial" w:hAnsi="Arial"/>
          <w:rtl w:val="0"/>
        </w:rPr>
        <w:t xml:space="preserve">) and 500 ms ISI (</w:t>
      </w:r>
      <w:r w:rsidDel="00000000" w:rsidR="00000000" w:rsidRPr="00000000">
        <w:rPr>
          <w:rFonts w:ascii="Arial" w:cs="Arial" w:eastAsia="Arial" w:hAnsi="Arial"/>
          <w:i w:val="1"/>
          <w:rtl w:val="0"/>
        </w:rPr>
        <w:t xml:space="preserve">right</w:t>
      </w:r>
      <w:r w:rsidDel="00000000" w:rsidR="00000000" w:rsidRPr="00000000">
        <w:rPr>
          <w:rFonts w:ascii="Arial" w:cs="Arial" w:eastAsia="Arial" w:hAnsi="Arial"/>
          <w:rtl w:val="0"/>
        </w:rPr>
        <w:t xml:space="preserve">). Unconditioned Responses are large eye-blinks to the US. </w:t>
      </w:r>
      <w:r w:rsidDel="00000000" w:rsidR="00000000" w:rsidRPr="00000000">
        <w:rPr>
          <w:rFonts w:ascii="Arial" w:cs="Arial" w:eastAsia="Arial" w:hAnsi="Arial"/>
          <w:i w:val="1"/>
          <w:rtl w:val="0"/>
        </w:rPr>
        <w:t xml:space="preserve">Bottom</w:t>
      </w:r>
      <w:r w:rsidDel="00000000" w:rsidR="00000000" w:rsidRPr="00000000">
        <w:rPr>
          <w:rFonts w:ascii="Arial" w:cs="Arial" w:eastAsia="Arial" w:hAnsi="Arial"/>
          <w:rtl w:val="0"/>
        </w:rPr>
        <w:t xml:space="preserve">, Trial-averaged FEC traces for 250 ms ISI (</w:t>
      </w:r>
      <w:r w:rsidDel="00000000" w:rsidR="00000000" w:rsidRPr="00000000">
        <w:rPr>
          <w:rFonts w:ascii="Arial" w:cs="Arial" w:eastAsia="Arial" w:hAnsi="Arial"/>
          <w:i w:val="1"/>
          <w:rtl w:val="0"/>
        </w:rPr>
        <w:t xml:space="preserve">left</w:t>
      </w:r>
      <w:r w:rsidDel="00000000" w:rsidR="00000000" w:rsidRPr="00000000">
        <w:rPr>
          <w:rFonts w:ascii="Arial" w:cs="Arial" w:eastAsia="Arial" w:hAnsi="Arial"/>
          <w:rtl w:val="0"/>
        </w:rPr>
        <w:t xml:space="preserve">) and 500 ms ISI (</w:t>
      </w:r>
      <w:r w:rsidDel="00000000" w:rsidR="00000000" w:rsidRPr="00000000">
        <w:rPr>
          <w:rFonts w:ascii="Arial" w:cs="Arial" w:eastAsia="Arial" w:hAnsi="Arial"/>
          <w:i w:val="1"/>
          <w:rtl w:val="0"/>
        </w:rPr>
        <w:t xml:space="preserve">right</w:t>
      </w:r>
      <w:r w:rsidDel="00000000" w:rsidR="00000000" w:rsidRPr="00000000">
        <w:rPr>
          <w:rFonts w:ascii="Arial" w:cs="Arial" w:eastAsia="Arial" w:hAnsi="Arial"/>
          <w:rtl w:val="0"/>
        </w:rPr>
        <w:t xml:space="preserve">) for paired (red) and probe trials (green). </w:t>
      </w:r>
    </w:p>
    <w:p w:rsidR="00000000" w:rsidDel="00000000" w:rsidP="00000000" w:rsidRDefault="00000000" w:rsidRPr="00000000" w14:paraId="00000178">
      <w:pPr>
        <w:rPr>
          <w:rFonts w:ascii="Arial" w:cs="Arial" w:eastAsia="Arial" w:hAnsi="Arial"/>
        </w:rPr>
      </w:pPr>
      <w:r w:rsidDel="00000000" w:rsidR="00000000" w:rsidRPr="00000000">
        <w:rPr>
          <w:rtl w:val="0"/>
        </w:rPr>
      </w:r>
    </w:p>
    <w:p w:rsidR="00000000" w:rsidDel="00000000" w:rsidP="00000000" w:rsidRDefault="00000000" w:rsidRPr="00000000" w14:paraId="00000179">
      <w:pPr>
        <w:numPr>
          <w:ilvl w:val="0"/>
          <w:numId w:val="7"/>
        </w:numPr>
        <w:ind w:left="720" w:hanging="360"/>
        <w:rPr>
          <w:rFonts w:ascii="Arial" w:cs="Arial" w:eastAsia="Arial" w:hAnsi="Arial"/>
          <w:u w:val="none"/>
        </w:rPr>
      </w:pPr>
      <w:r w:rsidDel="00000000" w:rsidR="00000000" w:rsidRPr="00000000">
        <w:rPr>
          <w:rFonts w:ascii="Arial" w:cs="Arial" w:eastAsia="Arial" w:hAnsi="Arial"/>
          <w:rtl w:val="0"/>
        </w:rPr>
        <w:t xml:space="preserve">The onset of the Conditioned Response (CR) is not affected by the ISI switch, irrespective of how strongly the animals learn the task. CRs during paired and probe trials were near identical, showcasing that the animal </w:t>
      </w:r>
    </w:p>
    <w:p w:rsidR="00000000" w:rsidDel="00000000" w:rsidP="00000000" w:rsidRDefault="00000000" w:rsidRPr="00000000" w14:paraId="0000017A">
      <w:pPr>
        <w:rPr>
          <w:rFonts w:ascii="Arial" w:cs="Arial" w:eastAsia="Arial" w:hAnsi="Arial"/>
        </w:rPr>
      </w:pPr>
      <w:r w:rsidDel="00000000" w:rsidR="00000000" w:rsidRPr="00000000">
        <w:rPr>
          <w:rFonts w:ascii="Arial" w:cs="Arial" w:eastAsia="Arial" w:hAnsi="Arial"/>
        </w:rPr>
        <w:drawing>
          <wp:inline distB="114300" distT="114300" distL="114300" distR="114300">
            <wp:extent cx="5274000" cy="2324100"/>
            <wp:effectExtent b="0" l="0" r="0" t="0"/>
            <wp:docPr id="37"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2740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Arial" w:cs="Arial" w:eastAsia="Arial" w:hAnsi="Arial"/>
        </w:rPr>
      </w:pPr>
      <w:r w:rsidDel="00000000" w:rsidR="00000000" w:rsidRPr="00000000">
        <w:rPr>
          <w:rFonts w:ascii="Arial" w:cs="Arial" w:eastAsia="Arial" w:hAnsi="Arial"/>
          <w:rtl w:val="0"/>
        </w:rPr>
        <w:t xml:space="preserve">Figure: Conditioned Response (CR) onset timing is maintained across ISI switches. Representative examples from a short ISI switch from 250 ms (</w:t>
      </w:r>
      <w:r w:rsidDel="00000000" w:rsidR="00000000" w:rsidRPr="00000000">
        <w:rPr>
          <w:rFonts w:ascii="Arial" w:cs="Arial" w:eastAsia="Arial" w:hAnsi="Arial"/>
          <w:i w:val="1"/>
          <w:rtl w:val="0"/>
        </w:rPr>
        <w:t xml:space="preserve">left</w:t>
      </w:r>
      <w:r w:rsidDel="00000000" w:rsidR="00000000" w:rsidRPr="00000000">
        <w:rPr>
          <w:rFonts w:ascii="Arial" w:cs="Arial" w:eastAsia="Arial" w:hAnsi="Arial"/>
          <w:rtl w:val="0"/>
        </w:rPr>
        <w:t xml:space="preserve">) to 350 ms (</w:t>
      </w:r>
      <w:r w:rsidDel="00000000" w:rsidR="00000000" w:rsidRPr="00000000">
        <w:rPr>
          <w:rFonts w:ascii="Arial" w:cs="Arial" w:eastAsia="Arial" w:hAnsi="Arial"/>
          <w:i w:val="1"/>
          <w:rtl w:val="0"/>
        </w:rPr>
        <w:t xml:space="preserve">right</w:t>
      </w:r>
      <w:r w:rsidDel="00000000" w:rsidR="00000000" w:rsidRPr="00000000">
        <w:rPr>
          <w:rFonts w:ascii="Arial" w:cs="Arial" w:eastAsia="Arial" w:hAnsi="Arial"/>
          <w:rtl w:val="0"/>
        </w:rPr>
        <w:t xml:space="preserve">).</w:t>
      </w:r>
    </w:p>
    <w:p w:rsidR="00000000" w:rsidDel="00000000" w:rsidP="00000000" w:rsidRDefault="00000000" w:rsidRPr="00000000" w14:paraId="0000017C">
      <w:pPr>
        <w:rPr>
          <w:rFonts w:ascii="Arial" w:cs="Arial" w:eastAsia="Arial" w:hAnsi="Arial"/>
        </w:rPr>
      </w:pPr>
      <w:r w:rsidDel="00000000" w:rsidR="00000000" w:rsidRPr="00000000">
        <w:rPr>
          <w:rtl w:val="0"/>
        </w:rPr>
      </w:r>
    </w:p>
    <w:p w:rsidR="00000000" w:rsidDel="00000000" w:rsidP="00000000" w:rsidRDefault="00000000" w:rsidRPr="00000000" w14:paraId="0000017D">
      <w:pP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142875</wp:posOffset>
            </wp:positionV>
            <wp:extent cx="5486400" cy="2153285"/>
            <wp:effectExtent b="0" l="0" r="0" t="0"/>
            <wp:wrapSquare wrapText="bothSides" distB="0" distT="0" distL="114300" distR="114300"/>
            <wp:docPr id="47"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486400" cy="2153285"/>
                    </a:xfrm>
                    <a:prstGeom prst="rect"/>
                    <a:ln/>
                  </pic:spPr>
                </pic:pic>
              </a:graphicData>
            </a:graphic>
          </wp:anchor>
        </w:drawing>
      </w:r>
    </w:p>
    <w:p w:rsidR="00000000" w:rsidDel="00000000" w:rsidP="00000000" w:rsidRDefault="00000000" w:rsidRPr="00000000" w14:paraId="0000017E">
      <w:pPr>
        <w:rPr>
          <w:rFonts w:ascii="Arial" w:cs="Arial" w:eastAsia="Arial" w:hAnsi="Arial"/>
        </w:rPr>
      </w:pPr>
      <w:r w:rsidDel="00000000" w:rsidR="00000000" w:rsidRPr="00000000">
        <w:rPr>
          <w:rFonts w:ascii="Arial" w:cs="Arial" w:eastAsia="Arial" w:hAnsi="Arial"/>
          <w:rtl w:val="0"/>
        </w:rPr>
        <w:t xml:space="preserve">Figure: Bar plots for Conditioned Response (CR) onset across multiple sessions of training after ISI switch from 250 ms to 350 ms, irrespective of how strongly the animals learnt the task. </w:t>
      </w:r>
      <w:r w:rsidDel="00000000" w:rsidR="00000000" w:rsidRPr="00000000">
        <w:rPr>
          <w:rFonts w:ascii="Arial" w:cs="Arial" w:eastAsia="Arial" w:hAnsi="Arial"/>
          <w:i w:val="1"/>
          <w:rtl w:val="0"/>
        </w:rPr>
        <w:t xml:space="preserve">Left; red</w:t>
      </w:r>
      <w:r w:rsidDel="00000000" w:rsidR="00000000" w:rsidRPr="00000000">
        <w:rPr>
          <w:rFonts w:ascii="Arial" w:cs="Arial" w:eastAsia="Arial" w:hAnsi="Arial"/>
          <w:rtl w:val="0"/>
        </w:rPr>
        <w:t xml:space="preserve">, strong learner, and Right; blue, weak learner.</w:t>
      </w:r>
    </w:p>
    <w:p w:rsidR="00000000" w:rsidDel="00000000" w:rsidP="00000000" w:rsidRDefault="00000000" w:rsidRPr="00000000" w14:paraId="0000017F">
      <w:pPr>
        <w:rPr>
          <w:rFonts w:ascii="Arial" w:cs="Arial" w:eastAsia="Arial" w:hAnsi="Arial"/>
        </w:rPr>
      </w:pPr>
      <w:r w:rsidDel="00000000" w:rsidR="00000000" w:rsidRPr="00000000">
        <w:rPr>
          <w:rtl w:val="0"/>
        </w:rPr>
      </w:r>
    </w:p>
    <w:p w:rsidR="00000000" w:rsidDel="00000000" w:rsidP="00000000" w:rsidRDefault="00000000" w:rsidRPr="00000000" w14:paraId="00000180">
      <w:pPr>
        <w:numPr>
          <w:ilvl w:val="0"/>
          <w:numId w:val="7"/>
        </w:numPr>
        <w:ind w:left="720" w:hanging="360"/>
        <w:rPr>
          <w:rFonts w:ascii="Arial" w:cs="Arial" w:eastAsia="Arial" w:hAnsi="Arial"/>
          <w:u w:val="none"/>
        </w:rPr>
      </w:pPr>
      <w:r w:rsidDel="00000000" w:rsidR="00000000" w:rsidRPr="00000000">
        <w:rPr>
          <w:rFonts w:ascii="Arial" w:cs="Arial" w:eastAsia="Arial" w:hAnsi="Arial"/>
          <w:rtl w:val="0"/>
        </w:rPr>
        <w:t xml:space="preserve">Animals can also be trained to very long ISIs from Session 1, with acquisition taking &lt;10-14 days. Here we tried to train animals to either a 550 ms ISI or a 750 ms ISI. Note, however, that unless multiple ISIs are taught to the same animal, the CR eye-blink is singular.  </w:t>
      </w:r>
    </w:p>
    <w:p w:rsidR="00000000" w:rsidDel="00000000" w:rsidP="00000000" w:rsidRDefault="00000000" w:rsidRPr="00000000" w14:paraId="00000181">
      <w:pPr>
        <w:rPr>
          <w:rFonts w:ascii="Arial" w:cs="Arial" w:eastAsia="Arial" w:hAnsi="Arial"/>
        </w:rPr>
      </w:pPr>
      <w:r w:rsidDel="00000000" w:rsidR="00000000" w:rsidRPr="00000000">
        <w:rPr>
          <w:rtl w:val="0"/>
        </w:rPr>
      </w:r>
    </w:p>
    <w:p w:rsidR="00000000" w:rsidDel="00000000" w:rsidP="00000000" w:rsidRDefault="00000000" w:rsidRPr="00000000" w14:paraId="00000182">
      <w:pPr>
        <w:rPr>
          <w:rFonts w:ascii="Arial" w:cs="Arial" w:eastAsia="Arial" w:hAnsi="Arial"/>
        </w:rPr>
      </w:pPr>
      <w:r w:rsidDel="00000000" w:rsidR="00000000" w:rsidRPr="00000000">
        <w:rPr>
          <w:rtl w:val="0"/>
        </w:rPr>
      </w:r>
    </w:p>
    <w:p w:rsidR="00000000" w:rsidDel="00000000" w:rsidP="00000000" w:rsidRDefault="00000000" w:rsidRPr="00000000" w14:paraId="00000183">
      <w:pPr>
        <w:rPr>
          <w:rFonts w:ascii="Arial" w:cs="Arial" w:eastAsia="Arial" w:hAnsi="Arial"/>
        </w:rPr>
      </w:pPr>
      <w:r w:rsidDel="00000000" w:rsidR="00000000" w:rsidRPr="00000000">
        <w:rPr>
          <w:rtl w:val="0"/>
        </w:rPr>
      </w:r>
    </w:p>
    <w:p w:rsidR="00000000" w:rsidDel="00000000" w:rsidP="00000000" w:rsidRDefault="00000000" w:rsidRPr="00000000" w14:paraId="00000184">
      <w:pPr>
        <w:rPr>
          <w:rFonts w:ascii="Arial" w:cs="Arial" w:eastAsia="Arial" w:hAnsi="Arial"/>
        </w:rPr>
      </w:pPr>
      <w:r w:rsidDel="00000000" w:rsidR="00000000" w:rsidRPr="00000000">
        <w:rPr>
          <w:rtl w:val="0"/>
        </w:rPr>
      </w:r>
    </w:p>
    <w:p w:rsidR="00000000" w:rsidDel="00000000" w:rsidP="00000000" w:rsidRDefault="00000000" w:rsidRPr="00000000" w14:paraId="00000185">
      <w:pPr>
        <w:rPr>
          <w:rFonts w:ascii="Arial" w:cs="Arial" w:eastAsia="Arial" w:hAnsi="Arial"/>
        </w:rPr>
      </w:pPr>
      <w:r w:rsidDel="00000000" w:rsidR="00000000" w:rsidRPr="00000000">
        <w:rPr>
          <w:rtl w:val="0"/>
        </w:rPr>
      </w:r>
    </w:p>
    <w:p w:rsidR="00000000" w:rsidDel="00000000" w:rsidP="00000000" w:rsidRDefault="00000000" w:rsidRPr="00000000" w14:paraId="00000186">
      <w:pPr>
        <w:rPr>
          <w:rFonts w:ascii="Arial" w:cs="Arial" w:eastAsia="Arial" w:hAnsi="Arial"/>
        </w:rPr>
      </w:pPr>
      <w:r w:rsidDel="00000000" w:rsidR="00000000" w:rsidRPr="00000000">
        <w:rPr>
          <w:rtl w:val="0"/>
        </w:rPr>
      </w:r>
    </w:p>
    <w:p w:rsidR="00000000" w:rsidDel="00000000" w:rsidP="00000000" w:rsidRDefault="00000000" w:rsidRPr="00000000" w14:paraId="00000187">
      <w:pPr>
        <w:rPr>
          <w:rFonts w:ascii="Arial" w:cs="Arial" w:eastAsia="Arial" w:hAnsi="Arial"/>
        </w:rPr>
      </w:pPr>
      <w:r w:rsidDel="00000000" w:rsidR="00000000" w:rsidRPr="00000000">
        <w:rPr>
          <w:rtl w:val="0"/>
        </w:rPr>
      </w:r>
    </w:p>
    <w:p w:rsidR="00000000" w:rsidDel="00000000" w:rsidP="00000000" w:rsidRDefault="00000000" w:rsidRPr="00000000" w14:paraId="00000188">
      <w:pPr>
        <w:rPr>
          <w:rFonts w:ascii="Arial" w:cs="Arial" w:eastAsia="Arial" w:hAnsi="Arial"/>
        </w:rPr>
      </w:pPr>
      <w:r w:rsidDel="00000000" w:rsidR="00000000" w:rsidRPr="00000000">
        <w:rPr>
          <w:rtl w:val="0"/>
        </w:rPr>
      </w:r>
    </w:p>
    <w:p w:rsidR="00000000" w:rsidDel="00000000" w:rsidP="00000000" w:rsidRDefault="00000000" w:rsidRPr="00000000" w14:paraId="00000189">
      <w:pPr>
        <w:rPr>
          <w:rFonts w:ascii="Arial" w:cs="Arial" w:eastAsia="Arial" w:hAnsi="Arial"/>
        </w:rPr>
      </w:pPr>
      <w:r w:rsidDel="00000000" w:rsidR="00000000" w:rsidRPr="00000000">
        <w:rPr>
          <w:rtl w:val="0"/>
        </w:rPr>
      </w:r>
    </w:p>
    <w:p w:rsidR="00000000" w:rsidDel="00000000" w:rsidP="00000000" w:rsidRDefault="00000000" w:rsidRPr="00000000" w14:paraId="0000018A">
      <w:pPr>
        <w:rPr>
          <w:rFonts w:ascii="Arial" w:cs="Arial" w:eastAsia="Arial" w:hAnsi="Arial"/>
        </w:rPr>
      </w:pPr>
      <w:r w:rsidDel="00000000" w:rsidR="00000000" w:rsidRPr="00000000">
        <w:rPr>
          <w:rFonts w:ascii="Arial" w:cs="Arial" w:eastAsia="Arial" w:hAnsi="Arial"/>
        </w:rPr>
        <w:drawing>
          <wp:inline distB="114300" distT="114300" distL="114300" distR="114300">
            <wp:extent cx="5129213" cy="5254928"/>
            <wp:effectExtent b="0" l="0" r="0" t="0"/>
            <wp:docPr id="5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129213" cy="525492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rFonts w:ascii="Arial" w:cs="Arial" w:eastAsia="Arial" w:hAnsi="Arial"/>
        </w:rPr>
      </w:pPr>
      <w:r w:rsidDel="00000000" w:rsidR="00000000" w:rsidRPr="00000000">
        <w:rPr>
          <w:rFonts w:ascii="Arial" w:cs="Arial" w:eastAsia="Arial" w:hAnsi="Arial"/>
          <w:rtl w:val="0"/>
        </w:rPr>
        <w:t xml:space="preserve">Figure: Representative example of a mouse trained to 550 ms ISI (Session 6). </w:t>
      </w:r>
      <w:r w:rsidDel="00000000" w:rsidR="00000000" w:rsidRPr="00000000">
        <w:rPr>
          <w:rFonts w:ascii="Arial" w:cs="Arial" w:eastAsia="Arial" w:hAnsi="Arial"/>
          <w:i w:val="1"/>
          <w:rtl w:val="0"/>
        </w:rPr>
        <w:t xml:space="preserve">Top, </w:t>
      </w:r>
      <w:r w:rsidDel="00000000" w:rsidR="00000000" w:rsidRPr="00000000">
        <w:rPr>
          <w:rFonts w:ascii="Arial" w:cs="Arial" w:eastAsia="Arial" w:hAnsi="Arial"/>
          <w:rtl w:val="0"/>
        </w:rPr>
        <w:t xml:space="preserve">Trial-by-trial FEC responses, and </w:t>
      </w:r>
      <w:r w:rsidDel="00000000" w:rsidR="00000000" w:rsidRPr="00000000">
        <w:rPr>
          <w:rFonts w:ascii="Arial" w:cs="Arial" w:eastAsia="Arial" w:hAnsi="Arial"/>
          <w:i w:val="1"/>
          <w:rtl w:val="0"/>
        </w:rPr>
        <w:t xml:space="preserve">Bottom, </w:t>
      </w:r>
      <w:r w:rsidDel="00000000" w:rsidR="00000000" w:rsidRPr="00000000">
        <w:rPr>
          <w:rFonts w:ascii="Arial" w:cs="Arial" w:eastAsia="Arial" w:hAnsi="Arial"/>
          <w:rtl w:val="0"/>
        </w:rPr>
        <w:t xml:space="preserve">Trial-averaged FEC responses for paired (red) and probe trials (green).</w:t>
      </w:r>
    </w:p>
    <w:p w:rsidR="00000000" w:rsidDel="00000000" w:rsidP="00000000" w:rsidRDefault="00000000" w:rsidRPr="00000000" w14:paraId="0000018C">
      <w:pPr>
        <w:rPr>
          <w:rFonts w:ascii="Arial" w:cs="Arial" w:eastAsia="Arial" w:hAnsi="Arial"/>
        </w:rPr>
      </w:pPr>
      <w:r w:rsidDel="00000000" w:rsidR="00000000" w:rsidRPr="00000000">
        <w:rPr>
          <w:rtl w:val="0"/>
        </w:rPr>
      </w:r>
    </w:p>
    <w:p w:rsidR="00000000" w:rsidDel="00000000" w:rsidP="00000000" w:rsidRDefault="00000000" w:rsidRPr="00000000" w14:paraId="0000018D">
      <w:pPr>
        <w:rPr>
          <w:rFonts w:ascii="Arial" w:cs="Arial" w:eastAsia="Arial" w:hAnsi="Arial"/>
        </w:rPr>
      </w:pPr>
      <w:r w:rsidDel="00000000" w:rsidR="00000000" w:rsidRPr="00000000">
        <w:rPr>
          <w:rtl w:val="0"/>
        </w:rPr>
      </w:r>
    </w:p>
    <w:p w:rsidR="00000000" w:rsidDel="00000000" w:rsidP="00000000" w:rsidRDefault="00000000" w:rsidRPr="00000000" w14:paraId="0000018E">
      <w:pPr>
        <w:rPr>
          <w:rFonts w:ascii="Arial" w:cs="Arial" w:eastAsia="Arial" w:hAnsi="Arial"/>
        </w:rPr>
      </w:pPr>
      <w:r w:rsidDel="00000000" w:rsidR="00000000" w:rsidRPr="00000000">
        <w:rPr>
          <w:rFonts w:ascii="Arial" w:cs="Arial" w:eastAsia="Arial" w:hAnsi="Arial"/>
        </w:rPr>
        <w:drawing>
          <wp:inline distB="114300" distT="114300" distL="114300" distR="114300">
            <wp:extent cx="5234739" cy="5405438"/>
            <wp:effectExtent b="0" l="0" r="0" t="0"/>
            <wp:docPr id="5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234739"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Arial" w:cs="Arial" w:eastAsia="Arial" w:hAnsi="Arial"/>
        </w:rPr>
      </w:pPr>
      <w:r w:rsidDel="00000000" w:rsidR="00000000" w:rsidRPr="00000000">
        <w:rPr>
          <w:rFonts w:ascii="Arial" w:cs="Arial" w:eastAsia="Arial" w:hAnsi="Arial"/>
          <w:rtl w:val="0"/>
        </w:rPr>
        <w:t xml:space="preserve">Figure: Representative example of a mouse trained to 750 ms ISI (Session 4). </w:t>
      </w:r>
      <w:r w:rsidDel="00000000" w:rsidR="00000000" w:rsidRPr="00000000">
        <w:rPr>
          <w:rFonts w:ascii="Arial" w:cs="Arial" w:eastAsia="Arial" w:hAnsi="Arial"/>
          <w:i w:val="1"/>
          <w:rtl w:val="0"/>
        </w:rPr>
        <w:t xml:space="preserve">Top</w:t>
      </w:r>
      <w:r w:rsidDel="00000000" w:rsidR="00000000" w:rsidRPr="00000000">
        <w:rPr>
          <w:rFonts w:ascii="Arial" w:cs="Arial" w:eastAsia="Arial" w:hAnsi="Arial"/>
          <w:rtl w:val="0"/>
        </w:rPr>
        <w:t xml:space="preserve">, Trial-by-trial FEC responses, and </w:t>
      </w:r>
      <w:r w:rsidDel="00000000" w:rsidR="00000000" w:rsidRPr="00000000">
        <w:rPr>
          <w:rFonts w:ascii="Arial" w:cs="Arial" w:eastAsia="Arial" w:hAnsi="Arial"/>
          <w:i w:val="1"/>
          <w:rtl w:val="0"/>
        </w:rPr>
        <w:t xml:space="preserve">Bottom, </w:t>
      </w:r>
      <w:r w:rsidDel="00000000" w:rsidR="00000000" w:rsidRPr="00000000">
        <w:rPr>
          <w:rFonts w:ascii="Arial" w:cs="Arial" w:eastAsia="Arial" w:hAnsi="Arial"/>
          <w:rtl w:val="0"/>
        </w:rPr>
        <w:t xml:space="preserve">Trial-averaged FEC responses for paired (red) and probe trials (green). Here the CR is weaker, but clear from the FEC heatmap.</w:t>
      </w:r>
    </w:p>
    <w:p w:rsidR="00000000" w:rsidDel="00000000" w:rsidP="00000000" w:rsidRDefault="00000000" w:rsidRPr="00000000" w14:paraId="00000190">
      <w:pPr>
        <w:rPr>
          <w:rFonts w:ascii="Arial" w:cs="Arial" w:eastAsia="Arial" w:hAnsi="Arial"/>
        </w:rPr>
      </w:pPr>
      <w:r w:rsidDel="00000000" w:rsidR="00000000" w:rsidRPr="00000000">
        <w:rPr>
          <w:rtl w:val="0"/>
        </w:rPr>
      </w:r>
    </w:p>
    <w:p w:rsidR="00000000" w:rsidDel="00000000" w:rsidP="00000000" w:rsidRDefault="00000000" w:rsidRPr="00000000" w14:paraId="00000191">
      <w:pPr>
        <w:rPr>
          <w:rFonts w:ascii="Arial" w:cs="Arial" w:eastAsia="Arial" w:hAnsi="Arial"/>
        </w:rPr>
      </w:pPr>
      <w:r w:rsidDel="00000000" w:rsidR="00000000" w:rsidRPr="00000000">
        <w:rPr>
          <w:rFonts w:ascii="Arial" w:cs="Arial" w:eastAsia="Arial" w:hAnsi="Arial"/>
          <w:u w:val="single"/>
          <w:rtl w:val="0"/>
        </w:rPr>
        <w:t xml:space="preserve">Total animals trained</w:t>
      </w:r>
      <w:r w:rsidDel="00000000" w:rsidR="00000000" w:rsidRPr="00000000">
        <w:rPr>
          <w:rFonts w:ascii="Arial" w:cs="Arial" w:eastAsia="Arial" w:hAnsi="Arial"/>
          <w:rtl w:val="0"/>
        </w:rPr>
        <w:t xml:space="preserve">: &lt;check lab notes&gt;</w:t>
      </w:r>
    </w:p>
    <w:p w:rsidR="00000000" w:rsidDel="00000000" w:rsidP="00000000" w:rsidRDefault="00000000" w:rsidRPr="00000000" w14:paraId="00000192">
      <w:pPr>
        <w:rPr>
          <w:rFonts w:ascii="Arial" w:cs="Arial" w:eastAsia="Arial" w:hAnsi="Arial"/>
          <w:u w:val="single"/>
        </w:rPr>
      </w:pPr>
      <w:r w:rsidDel="00000000" w:rsidR="00000000" w:rsidRPr="00000000">
        <w:rPr>
          <w:rtl w:val="0"/>
        </w:rPr>
      </w:r>
    </w:p>
    <w:p w:rsidR="00000000" w:rsidDel="00000000" w:rsidP="00000000" w:rsidRDefault="00000000" w:rsidRPr="00000000" w14:paraId="00000193">
      <w:pPr>
        <w:rPr>
          <w:rFonts w:ascii="Arial" w:cs="Arial" w:eastAsia="Arial" w:hAnsi="Arial"/>
        </w:rPr>
      </w:pPr>
      <w:r w:rsidDel="00000000" w:rsidR="00000000" w:rsidRPr="00000000">
        <w:rPr>
          <w:rFonts w:ascii="Arial" w:cs="Arial" w:eastAsia="Arial" w:hAnsi="Arial"/>
          <w:u w:val="single"/>
          <w:rtl w:val="0"/>
        </w:rPr>
        <w:t xml:space="preserve">Conclusion</w:t>
      </w:r>
      <w:r w:rsidDel="00000000" w:rsidR="00000000" w:rsidRPr="00000000">
        <w:rPr>
          <w:rFonts w:ascii="Arial" w:cs="Arial" w:eastAsia="Arial" w:hAnsi="Arial"/>
          <w:rtl w:val="0"/>
        </w:rPr>
        <w:t xml:space="preserve">: Success</w:t>
      </w:r>
    </w:p>
    <w:p w:rsidR="00000000" w:rsidDel="00000000" w:rsidP="00000000" w:rsidRDefault="00000000" w:rsidRPr="00000000" w14:paraId="00000194">
      <w:pPr>
        <w:rPr>
          <w:rFonts w:ascii="Arial" w:cs="Arial" w:eastAsia="Arial" w:hAnsi="Arial"/>
        </w:rPr>
      </w:pPr>
      <w:r w:rsidDel="00000000" w:rsidR="00000000" w:rsidRPr="00000000">
        <w:rPr>
          <w:rtl w:val="0"/>
        </w:rPr>
      </w:r>
    </w:p>
    <w:sectPr>
      <w:pgSz w:h="16840" w:w="11900" w:orient="portrait"/>
      <w:pgMar w:bottom="1440" w:top="1440" w:left="1800" w:right="180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Upi Bhalla" w:id="0" w:date="2022-02-02T06:28:57Z">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Suggestions for diagram: Lick sensor, amp, and DAQ schematics are a bit too abstract and confusing. Also the LED illustration is a bit peculiar.</w:t>
      </w:r>
    </w:p>
  </w:comment>
  <w:comment w:author="Upi Bhalla" w:id="1" w:date="2022-02-02T06:25:02Z">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citation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95" w15:done="0"/>
  <w15:commentEx w15:paraId="0000019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8B67F9"/>
    <w:pPr>
      <w:ind w:left="720"/>
      <w:contextualSpacing w:val="1"/>
    </w:pPr>
  </w:style>
  <w:style w:type="paragraph" w:styleId="BalloonText">
    <w:name w:val="Balloon Text"/>
    <w:basedOn w:val="Normal"/>
    <w:link w:val="BalloonTextChar"/>
    <w:uiPriority w:val="99"/>
    <w:semiHidden w:val="1"/>
    <w:unhideWhenUsed w:val="1"/>
    <w:rsid w:val="000E73A1"/>
    <w:rPr>
      <w:rFonts w:ascii="Lucida Grande" w:cs="Lucida Grande" w:hAnsi="Lucida Grande"/>
      <w:sz w:val="18"/>
      <w:szCs w:val="18"/>
    </w:rPr>
  </w:style>
  <w:style w:type="character" w:styleId="BalloonTextChar" w:customStyle="1">
    <w:name w:val="Balloon Text Char"/>
    <w:basedOn w:val="DefaultParagraphFont"/>
    <w:link w:val="BalloonText"/>
    <w:uiPriority w:val="99"/>
    <w:semiHidden w:val="1"/>
    <w:rsid w:val="000E73A1"/>
    <w:rPr>
      <w:rFonts w:ascii="Lucida Grande" w:cs="Lucida Grande" w:hAnsi="Lucida Grande"/>
      <w:sz w:val="18"/>
      <w:szCs w:val="18"/>
    </w:rPr>
  </w:style>
  <w:style w:type="paragraph" w:styleId="NormalWeb">
    <w:name w:val="Normal (Web)"/>
    <w:basedOn w:val="Normal"/>
    <w:uiPriority w:val="99"/>
    <w:semiHidden w:val="1"/>
    <w:unhideWhenUsed w:val="1"/>
    <w:rsid w:val="002D4697"/>
    <w:pPr>
      <w:spacing w:after="100" w:afterAutospacing="1" w:before="100" w:beforeAutospacing="1"/>
    </w:pPr>
    <w:rPr>
      <w:rFonts w:ascii="Times New Roman" w:cs="Times New Roman" w:hAnsi="Times New Roman"/>
      <w:sz w:val="20"/>
      <w:szCs w:val="20"/>
      <w:lang w:val="en-IN"/>
    </w:rPr>
  </w:style>
  <w:style w:type="paragraph" w:styleId="Header">
    <w:name w:val="header"/>
    <w:basedOn w:val="Normal"/>
    <w:link w:val="HeaderChar"/>
    <w:uiPriority w:val="99"/>
    <w:unhideWhenUsed w:val="1"/>
    <w:rsid w:val="007A5638"/>
    <w:pPr>
      <w:tabs>
        <w:tab w:val="center" w:pos="4320"/>
        <w:tab w:val="right" w:pos="8640"/>
      </w:tabs>
    </w:pPr>
  </w:style>
  <w:style w:type="character" w:styleId="HeaderChar" w:customStyle="1">
    <w:name w:val="Header Char"/>
    <w:basedOn w:val="DefaultParagraphFont"/>
    <w:link w:val="Header"/>
    <w:uiPriority w:val="99"/>
    <w:rsid w:val="007A5638"/>
  </w:style>
  <w:style w:type="paragraph" w:styleId="Footer">
    <w:name w:val="footer"/>
    <w:basedOn w:val="Normal"/>
    <w:link w:val="FooterChar"/>
    <w:uiPriority w:val="99"/>
    <w:unhideWhenUsed w:val="1"/>
    <w:rsid w:val="007A5638"/>
    <w:pPr>
      <w:tabs>
        <w:tab w:val="center" w:pos="4320"/>
        <w:tab w:val="right" w:pos="8640"/>
      </w:tabs>
    </w:pPr>
  </w:style>
  <w:style w:type="character" w:styleId="FooterChar" w:customStyle="1">
    <w:name w:val="Footer Char"/>
    <w:basedOn w:val="DefaultParagraphFont"/>
    <w:link w:val="Footer"/>
    <w:uiPriority w:val="99"/>
    <w:rsid w:val="007A5638"/>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2.png"/><Relationship Id="rId21" Type="http://schemas.openxmlformats.org/officeDocument/2006/relationships/image" Target="media/image13.png"/><Relationship Id="rId24" Type="http://schemas.openxmlformats.org/officeDocument/2006/relationships/image" Target="media/image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png"/><Relationship Id="rId26" Type="http://schemas.openxmlformats.org/officeDocument/2006/relationships/hyperlink" Target="https://github.com/BhallaLab/PointGreyCamera" TargetMode="External"/><Relationship Id="rId25" Type="http://schemas.openxmlformats.org/officeDocument/2006/relationships/image" Target="media/image22.png"/><Relationship Id="rId28" Type="http://schemas.openxmlformats.org/officeDocument/2006/relationships/image" Target="media/image29.png"/><Relationship Id="rId27" Type="http://schemas.openxmlformats.org/officeDocument/2006/relationships/image" Target="media/image2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7.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3.png"/><Relationship Id="rId30" Type="http://schemas.openxmlformats.org/officeDocument/2006/relationships/image" Target="media/image18.png"/><Relationship Id="rId11" Type="http://schemas.openxmlformats.org/officeDocument/2006/relationships/image" Target="media/image26.png"/><Relationship Id="rId33" Type="http://schemas.openxmlformats.org/officeDocument/2006/relationships/image" Target="media/image30.png"/><Relationship Id="rId10" Type="http://schemas.openxmlformats.org/officeDocument/2006/relationships/image" Target="media/image6.png"/><Relationship Id="rId32" Type="http://schemas.openxmlformats.org/officeDocument/2006/relationships/image" Target="media/image21.png"/><Relationship Id="rId13" Type="http://schemas.openxmlformats.org/officeDocument/2006/relationships/image" Target="media/image11.png"/><Relationship Id="rId35" Type="http://schemas.openxmlformats.org/officeDocument/2006/relationships/image" Target="media/image9.png"/><Relationship Id="rId12" Type="http://schemas.openxmlformats.org/officeDocument/2006/relationships/image" Target="media/image3.png"/><Relationship Id="rId34" Type="http://schemas.openxmlformats.org/officeDocument/2006/relationships/image" Target="media/image17.png"/><Relationship Id="rId15" Type="http://schemas.openxmlformats.org/officeDocument/2006/relationships/image" Target="media/image15.png"/><Relationship Id="rId37" Type="http://schemas.openxmlformats.org/officeDocument/2006/relationships/image" Target="media/image28.png"/><Relationship Id="rId14" Type="http://schemas.openxmlformats.org/officeDocument/2006/relationships/image" Target="media/image7.png"/><Relationship Id="rId36" Type="http://schemas.openxmlformats.org/officeDocument/2006/relationships/image" Target="media/image10.png"/><Relationship Id="rId17" Type="http://schemas.openxmlformats.org/officeDocument/2006/relationships/image" Target="media/image5.png"/><Relationship Id="rId39" Type="http://schemas.openxmlformats.org/officeDocument/2006/relationships/image" Target="media/image16.png"/><Relationship Id="rId16" Type="http://schemas.openxmlformats.org/officeDocument/2006/relationships/image" Target="media/image1.png"/><Relationship Id="rId38" Type="http://schemas.openxmlformats.org/officeDocument/2006/relationships/image" Target="media/image20.png"/><Relationship Id="rId19" Type="http://schemas.openxmlformats.org/officeDocument/2006/relationships/image" Target="media/image4.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ugfyTIoHXZGXvPZrFfIml9Gmnyg==">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2022-01-24T03:20:00Z</dcterms:created>
  <dc:creator>Kambadur Ananthamurthy</dc:creator>
</cp:coreProperties>
</file>